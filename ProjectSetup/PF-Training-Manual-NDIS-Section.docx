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221FE9" w14:textId="77777777" w:rsidR="00404221" w:rsidRDefault="00404221" w:rsidP="00287E0A">
      <w:pPr>
        <w:widowControl w:val="0"/>
        <w:tabs>
          <w:tab w:val="right" w:pos="12000"/>
        </w:tabs>
        <w:spacing w:line="331" w:lineRule="auto"/>
        <w:rPr>
          <w:rFonts w:ascii="Nunito Light" w:eastAsia="Nunito Light" w:hAnsi="Nunito Light" w:cs="Nunito Light"/>
          <w:b/>
        </w:rPr>
      </w:pPr>
    </w:p>
    <w:p w14:paraId="022F10C8" w14:textId="77777777" w:rsidR="00404221" w:rsidRDefault="00000000">
      <w:pPr>
        <w:widowControl w:val="0"/>
        <w:tabs>
          <w:tab w:val="right" w:pos="12000"/>
        </w:tabs>
        <w:spacing w:line="331" w:lineRule="auto"/>
        <w:rPr>
          <w:sz w:val="140"/>
          <w:szCs w:val="140"/>
        </w:rPr>
      </w:pPr>
      <w:r>
        <w:rPr>
          <w:rFonts w:ascii="Nunito Light" w:eastAsia="Nunito Light" w:hAnsi="Nunito Light" w:cs="Nunito Light"/>
          <w:b/>
        </w:rPr>
        <w:t xml:space="preserve">   </w:t>
      </w:r>
      <w:r>
        <w:rPr>
          <w:noProof/>
        </w:rPr>
        <w:drawing>
          <wp:anchor distT="0" distB="0" distL="114300" distR="114300" simplePos="0" relativeHeight="251658240" behindDoc="0" locked="0" layoutInCell="1" hidden="0" allowOverlap="1" wp14:anchorId="708C39AB" wp14:editId="4E8D3ED8">
            <wp:simplePos x="0" y="0"/>
            <wp:positionH relativeFrom="column">
              <wp:posOffset>1628775</wp:posOffset>
            </wp:positionH>
            <wp:positionV relativeFrom="paragraph">
              <wp:posOffset>0</wp:posOffset>
            </wp:positionV>
            <wp:extent cx="2381885" cy="2381885"/>
            <wp:effectExtent l="0" t="0" r="0" b="0"/>
            <wp:wrapSquare wrapText="bothSides" distT="0" distB="0" distL="114300" distR="114300"/>
            <wp:docPr id="94" name="image25.jpg" descr="Property-Friends-250px"/>
            <wp:cNvGraphicFramePr/>
            <a:graphic xmlns:a="http://schemas.openxmlformats.org/drawingml/2006/main">
              <a:graphicData uri="http://schemas.openxmlformats.org/drawingml/2006/picture">
                <pic:pic xmlns:pic="http://schemas.openxmlformats.org/drawingml/2006/picture">
                  <pic:nvPicPr>
                    <pic:cNvPr id="0" name="image25.jpg" descr="Property-Friends-250px"/>
                    <pic:cNvPicPr preferRelativeResize="0"/>
                  </pic:nvPicPr>
                  <pic:blipFill>
                    <a:blip r:embed="rId6"/>
                    <a:srcRect/>
                    <a:stretch>
                      <a:fillRect/>
                    </a:stretch>
                  </pic:blipFill>
                  <pic:spPr>
                    <a:xfrm>
                      <a:off x="0" y="0"/>
                      <a:ext cx="2381885" cy="2381885"/>
                    </a:xfrm>
                    <a:prstGeom prst="rect">
                      <a:avLst/>
                    </a:prstGeom>
                    <a:ln/>
                  </pic:spPr>
                </pic:pic>
              </a:graphicData>
            </a:graphic>
          </wp:anchor>
        </w:drawing>
      </w:r>
    </w:p>
    <w:p w14:paraId="62A378AF" w14:textId="77777777" w:rsidR="00404221" w:rsidRDefault="00404221">
      <w:pPr>
        <w:spacing w:line="240" w:lineRule="auto"/>
        <w:rPr>
          <w:sz w:val="140"/>
          <w:szCs w:val="140"/>
        </w:rPr>
      </w:pPr>
    </w:p>
    <w:p w14:paraId="3459BBFA" w14:textId="77777777" w:rsidR="00404221" w:rsidRDefault="00404221">
      <w:pPr>
        <w:spacing w:line="240" w:lineRule="auto"/>
        <w:jc w:val="center"/>
        <w:rPr>
          <w:sz w:val="110"/>
          <w:szCs w:val="110"/>
        </w:rPr>
      </w:pPr>
    </w:p>
    <w:p w14:paraId="718D2D99" w14:textId="77777777" w:rsidR="00404221" w:rsidRDefault="00000000">
      <w:pPr>
        <w:spacing w:line="240" w:lineRule="auto"/>
        <w:jc w:val="center"/>
        <w:rPr>
          <w:rFonts w:ascii="Source Sans Pro" w:eastAsia="Source Sans Pro" w:hAnsi="Source Sans Pro" w:cs="Source Sans Pro"/>
          <w:sz w:val="110"/>
          <w:szCs w:val="110"/>
        </w:rPr>
      </w:pPr>
      <w:r>
        <w:rPr>
          <w:rFonts w:ascii="Source Sans Pro" w:eastAsia="Source Sans Pro" w:hAnsi="Source Sans Pro" w:cs="Source Sans Pro"/>
          <w:sz w:val="110"/>
          <w:szCs w:val="110"/>
        </w:rPr>
        <w:t>Property Friends</w:t>
      </w:r>
    </w:p>
    <w:p w14:paraId="501B473C" w14:textId="77777777" w:rsidR="00404221" w:rsidRDefault="00404221">
      <w:pPr>
        <w:spacing w:line="240" w:lineRule="auto"/>
        <w:jc w:val="center"/>
        <w:rPr>
          <w:rFonts w:ascii="Source Sans Pro" w:eastAsia="Source Sans Pro" w:hAnsi="Source Sans Pro" w:cs="Source Sans Pro"/>
          <w:sz w:val="110"/>
          <w:szCs w:val="110"/>
        </w:rPr>
      </w:pPr>
    </w:p>
    <w:p w14:paraId="41889DFE" w14:textId="77777777" w:rsidR="00404221" w:rsidRDefault="00000000">
      <w:pPr>
        <w:spacing w:line="240" w:lineRule="auto"/>
        <w:jc w:val="center"/>
        <w:rPr>
          <w:rFonts w:ascii="Source Sans Pro" w:eastAsia="Source Sans Pro" w:hAnsi="Source Sans Pro" w:cs="Source Sans Pro"/>
          <w:sz w:val="72"/>
          <w:szCs w:val="72"/>
        </w:rPr>
      </w:pPr>
      <w:r>
        <w:rPr>
          <w:rFonts w:ascii="Source Sans Pro" w:eastAsia="Source Sans Pro" w:hAnsi="Source Sans Pro" w:cs="Source Sans Pro"/>
          <w:sz w:val="72"/>
          <w:szCs w:val="72"/>
        </w:rPr>
        <w:t>Policies &amp; Procedure Manual</w:t>
      </w:r>
    </w:p>
    <w:p w14:paraId="3121E0E8" w14:textId="77777777" w:rsidR="00404221" w:rsidRDefault="00000000">
      <w:pPr>
        <w:spacing w:line="240" w:lineRule="auto"/>
        <w:jc w:val="center"/>
        <w:rPr>
          <w:rFonts w:ascii="Source Sans Pro" w:eastAsia="Source Sans Pro" w:hAnsi="Source Sans Pro" w:cs="Source Sans Pro"/>
          <w:sz w:val="72"/>
          <w:szCs w:val="72"/>
        </w:rPr>
      </w:pPr>
      <w:r>
        <w:rPr>
          <w:rFonts w:ascii="Source Sans Pro" w:eastAsia="Source Sans Pro" w:hAnsi="Source Sans Pro" w:cs="Source Sans Pro"/>
          <w:sz w:val="40"/>
          <w:szCs w:val="40"/>
        </w:rPr>
        <w:t>Ver 2.0</w:t>
      </w:r>
      <w:r>
        <w:rPr>
          <w:rFonts w:ascii="Source Sans Pro" w:eastAsia="Source Sans Pro" w:hAnsi="Source Sans Pro" w:cs="Source Sans Pro"/>
          <w:sz w:val="72"/>
          <w:szCs w:val="72"/>
        </w:rPr>
        <w:t xml:space="preserve"> </w:t>
      </w:r>
    </w:p>
    <w:p w14:paraId="7BBDF0A1" w14:textId="77777777" w:rsidR="00404221" w:rsidRDefault="00404221">
      <w:pPr>
        <w:spacing w:line="240" w:lineRule="auto"/>
        <w:jc w:val="center"/>
        <w:rPr>
          <w:sz w:val="72"/>
          <w:szCs w:val="72"/>
        </w:rPr>
      </w:pPr>
    </w:p>
    <w:p w14:paraId="40C55436" w14:textId="77777777" w:rsidR="00404221" w:rsidRDefault="00404221">
      <w:pPr>
        <w:spacing w:line="240" w:lineRule="auto"/>
        <w:jc w:val="center"/>
        <w:rPr>
          <w:sz w:val="72"/>
          <w:szCs w:val="72"/>
        </w:rPr>
      </w:pPr>
    </w:p>
    <w:p w14:paraId="6D3C820B" w14:textId="77777777" w:rsidR="00404221" w:rsidRDefault="00404221">
      <w:pPr>
        <w:spacing w:line="240" w:lineRule="auto"/>
        <w:jc w:val="center"/>
        <w:rPr>
          <w:sz w:val="72"/>
          <w:szCs w:val="72"/>
        </w:rPr>
      </w:pPr>
    </w:p>
    <w:p w14:paraId="4555C573" w14:textId="77777777" w:rsidR="00404221" w:rsidRDefault="00404221">
      <w:pPr>
        <w:widowControl w:val="0"/>
        <w:tabs>
          <w:tab w:val="right" w:pos="12000"/>
        </w:tabs>
        <w:spacing w:before="60" w:line="240" w:lineRule="auto"/>
        <w:rPr>
          <w:rFonts w:ascii="Nunito Light" w:eastAsia="Nunito Light" w:hAnsi="Nunito Light" w:cs="Nunito Light"/>
          <w:b/>
          <w:sz w:val="24"/>
          <w:szCs w:val="24"/>
        </w:rPr>
      </w:pPr>
    </w:p>
    <w:p w14:paraId="0684A486" w14:textId="77777777" w:rsidR="00404221" w:rsidRDefault="00404221">
      <w:pPr>
        <w:widowControl w:val="0"/>
        <w:tabs>
          <w:tab w:val="right" w:pos="12000"/>
        </w:tabs>
        <w:spacing w:before="60" w:line="240" w:lineRule="auto"/>
        <w:rPr>
          <w:rFonts w:ascii="Nunito Light" w:eastAsia="Nunito Light" w:hAnsi="Nunito Light" w:cs="Nunito Light"/>
          <w:b/>
          <w:sz w:val="24"/>
          <w:szCs w:val="24"/>
        </w:rPr>
      </w:pPr>
    </w:p>
    <w:p w14:paraId="29A850B1" w14:textId="77777777" w:rsidR="00404221" w:rsidRDefault="00404221">
      <w:pPr>
        <w:widowControl w:val="0"/>
        <w:tabs>
          <w:tab w:val="right" w:pos="12000"/>
        </w:tabs>
        <w:spacing w:line="331" w:lineRule="auto"/>
        <w:rPr>
          <w:rFonts w:ascii="Nunito Light" w:eastAsia="Nunito Light" w:hAnsi="Nunito Light" w:cs="Nunito Light"/>
          <w:b/>
          <w:sz w:val="24"/>
          <w:szCs w:val="24"/>
        </w:rPr>
      </w:pPr>
    </w:p>
    <w:p w14:paraId="392C6FFE" w14:textId="77777777" w:rsidR="00404221" w:rsidRDefault="00404221">
      <w:pPr>
        <w:pStyle w:val="Subtitle"/>
        <w:keepNext w:val="0"/>
        <w:keepLines w:val="0"/>
        <w:spacing w:before="120" w:after="0" w:line="288" w:lineRule="auto"/>
        <w:rPr>
          <w:rFonts w:ascii="Nunito" w:eastAsia="Nunito" w:hAnsi="Nunito" w:cs="Nunito"/>
          <w:b/>
          <w:color w:val="0087FF"/>
          <w:sz w:val="24"/>
          <w:szCs w:val="24"/>
        </w:rPr>
      </w:pPr>
      <w:bookmarkStart w:id="0" w:name="_heading=h.ismdg8q6es25" w:colFirst="0" w:colLast="0"/>
      <w:bookmarkEnd w:id="0"/>
    </w:p>
    <w:p w14:paraId="78D12701" w14:textId="77777777" w:rsidR="00404221" w:rsidRDefault="00000000">
      <w:pPr>
        <w:pStyle w:val="Subtitle"/>
        <w:keepNext w:val="0"/>
        <w:keepLines w:val="0"/>
        <w:spacing w:before="120" w:after="0" w:line="288" w:lineRule="auto"/>
        <w:rPr>
          <w:rFonts w:ascii="Nunito" w:eastAsia="Nunito" w:hAnsi="Nunito" w:cs="Nunito"/>
          <w:b/>
          <w:color w:val="0087FF"/>
          <w:sz w:val="24"/>
          <w:szCs w:val="24"/>
        </w:rPr>
      </w:pPr>
      <w:bookmarkStart w:id="1" w:name="_heading=h.26nyhk1u3hdv" w:colFirst="0" w:colLast="0"/>
      <w:bookmarkEnd w:id="1"/>
      <w:r>
        <w:rPr>
          <w:rFonts w:ascii="Nunito" w:eastAsia="Nunito" w:hAnsi="Nunito" w:cs="Nunito"/>
          <w:b/>
          <w:color w:val="0087FF"/>
          <w:sz w:val="24"/>
          <w:szCs w:val="24"/>
        </w:rPr>
        <w:t>May 2025</w:t>
      </w:r>
    </w:p>
    <w:p w14:paraId="0AD2595D" w14:textId="77777777" w:rsidR="00404221" w:rsidRDefault="00404221">
      <w:pPr>
        <w:rPr>
          <w:rFonts w:ascii="Nunito Light" w:eastAsia="Nunito Light" w:hAnsi="Nunito Light" w:cs="Nunito Light"/>
          <w:color w:val="434343"/>
          <w:sz w:val="24"/>
          <w:szCs w:val="24"/>
        </w:rPr>
      </w:pPr>
    </w:p>
    <w:p w14:paraId="42BAEBF9" w14:textId="77777777" w:rsidR="00404221" w:rsidRDefault="00000000">
      <w:pPr>
        <w:pStyle w:val="Heading1"/>
        <w:spacing w:after="100"/>
        <w:rPr>
          <w:rFonts w:ascii="Merriweather" w:eastAsia="Merriweather" w:hAnsi="Merriweather" w:cs="Merriweather"/>
          <w:color w:val="001A3C"/>
          <w:sz w:val="24"/>
          <w:szCs w:val="24"/>
        </w:rPr>
      </w:pPr>
      <w:bookmarkStart w:id="2" w:name="_heading=h.xqn6wajfwjau" w:colFirst="0" w:colLast="0"/>
      <w:bookmarkEnd w:id="2"/>
      <w:r>
        <w:rPr>
          <w:rFonts w:ascii="Merriweather" w:eastAsia="Merriweather" w:hAnsi="Merriweather" w:cs="Merriweather"/>
          <w:color w:val="001A3C"/>
          <w:sz w:val="24"/>
          <w:szCs w:val="24"/>
        </w:rPr>
        <w:t>SOP Purpose</w:t>
      </w:r>
    </w:p>
    <w:p w14:paraId="17FB8939" w14:textId="4710CB8E" w:rsidR="00404221" w:rsidRDefault="00000000" w:rsidP="00382F47">
      <w:pPr>
        <w:spacing w:before="240" w:after="240" w:line="240" w:lineRule="auto"/>
        <w:jc w:val="both"/>
        <w:rPr>
          <w:rFonts w:ascii="Nunito Light" w:eastAsia="Nunito Light" w:hAnsi="Nunito Light" w:cs="Nunito Light"/>
          <w:b/>
          <w:sz w:val="24"/>
          <w:szCs w:val="24"/>
        </w:rPr>
      </w:pPr>
      <w:r>
        <w:rPr>
          <w:rFonts w:ascii="Nunito Light" w:eastAsia="Nunito Light" w:hAnsi="Nunito Light" w:cs="Nunito Light"/>
          <w:color w:val="434343"/>
          <w:sz w:val="24"/>
          <w:szCs w:val="24"/>
        </w:rPr>
        <w:t xml:space="preserve">We are pleased to present this document to you. It provides a comprehensive overview of the Property Friends process and the procedures followed by our dedicated coordinators. Within, you will find information on how we assign and track work through </w:t>
      </w:r>
      <w:proofErr w:type="spellStart"/>
      <w:r>
        <w:rPr>
          <w:rFonts w:ascii="Nunito Light" w:eastAsia="Nunito Light" w:hAnsi="Nunito Light" w:cs="Nunito Light"/>
          <w:color w:val="434343"/>
          <w:sz w:val="24"/>
          <w:szCs w:val="24"/>
        </w:rPr>
        <w:t>ClickUp</w:t>
      </w:r>
      <w:proofErr w:type="spellEnd"/>
      <w:r>
        <w:rPr>
          <w:rFonts w:ascii="Nunito Light" w:eastAsia="Nunito Light" w:hAnsi="Nunito Light" w:cs="Nunito Light"/>
          <w:color w:val="434343"/>
          <w:sz w:val="24"/>
          <w:szCs w:val="24"/>
        </w:rPr>
        <w:t xml:space="preserve">, accurately prepare and create contracts, navigate our useful tools, and send contracts via </w:t>
      </w:r>
      <w:proofErr w:type="spellStart"/>
      <w:r>
        <w:rPr>
          <w:rFonts w:ascii="Nunito Light" w:eastAsia="Nunito Light" w:hAnsi="Nunito Light" w:cs="Nunito Light"/>
          <w:color w:val="434343"/>
          <w:sz w:val="24"/>
          <w:szCs w:val="24"/>
        </w:rPr>
        <w:t>DocuSign</w:t>
      </w:r>
      <w:proofErr w:type="spellEnd"/>
      <w:r>
        <w:rPr>
          <w:rFonts w:ascii="Nunito Light" w:eastAsia="Nunito Light" w:hAnsi="Nunito Light" w:cs="Nunito Light"/>
          <w:color w:val="434343"/>
          <w:sz w:val="24"/>
          <w:szCs w:val="24"/>
        </w:rPr>
        <w:t xml:space="preserve">. Additionally, we will outline our customer outreach methods and the accurate logging of details </w:t>
      </w:r>
      <w:r w:rsidR="00382F47">
        <w:rPr>
          <w:rFonts w:ascii="Nunito Light" w:eastAsia="Nunito Light" w:hAnsi="Nunito Light" w:cs="Nunito Light"/>
          <w:color w:val="434343"/>
          <w:sz w:val="24"/>
          <w:szCs w:val="24"/>
        </w:rPr>
        <w:t>in</w:t>
      </w:r>
      <w:r>
        <w:rPr>
          <w:rFonts w:ascii="Nunito Light" w:eastAsia="Nunito Light" w:hAnsi="Nunito Light" w:cs="Nunito Light"/>
          <w:color w:val="434343"/>
          <w:sz w:val="24"/>
          <w:szCs w:val="24"/>
        </w:rPr>
        <w:t xml:space="preserve"> our Property Friends account. We hope you find this document informative.</w:t>
      </w:r>
    </w:p>
    <w:sdt>
      <w:sdtPr>
        <w:tag w:val="goog_rdk_1"/>
        <w:id w:val="-1338998721"/>
      </w:sdtPr>
      <w:sdtContent>
        <w:p w14:paraId="27CC1A6A" w14:textId="77777777" w:rsidR="00404221" w:rsidRDefault="00000000">
          <w:pPr>
            <w:spacing w:line="240" w:lineRule="auto"/>
            <w:rPr>
              <w:ins w:id="3" w:author="PF Projects" w:date="2025-05-26T06:18:00Z"/>
              <w:rFonts w:ascii="Nunito Light" w:eastAsia="Nunito Light" w:hAnsi="Nunito Light" w:cs="Nunito Light"/>
              <w:color w:val="434343"/>
              <w:sz w:val="24"/>
              <w:szCs w:val="24"/>
            </w:rPr>
          </w:pPr>
          <w:r>
            <w:rPr>
              <w:rFonts w:ascii="Nunito Light" w:eastAsia="Nunito Light" w:hAnsi="Nunito Light" w:cs="Nunito Light"/>
              <w:color w:val="434343"/>
              <w:sz w:val="24"/>
              <w:szCs w:val="24"/>
            </w:rPr>
            <w:t xml:space="preserve"> </w:t>
          </w:r>
          <w:sdt>
            <w:sdtPr>
              <w:tag w:val="goog_rdk_0"/>
              <w:id w:val="1654899025"/>
            </w:sdtPr>
            <w:sdtContent/>
          </w:sdt>
        </w:p>
      </w:sdtContent>
    </w:sdt>
    <w:sdt>
      <w:sdtPr>
        <w:tag w:val="goog_rdk_3"/>
        <w:id w:val="1939853822"/>
      </w:sdtPr>
      <w:sdtContent>
        <w:p w14:paraId="5C1E0BA7" w14:textId="77777777" w:rsidR="00404221" w:rsidRDefault="00000000">
          <w:pPr>
            <w:spacing w:line="240" w:lineRule="auto"/>
            <w:rPr>
              <w:ins w:id="4" w:author="PF Projects" w:date="2025-05-26T06:18:00Z"/>
              <w:rFonts w:ascii="Nunito Light" w:eastAsia="Nunito Light" w:hAnsi="Nunito Light" w:cs="Nunito Light"/>
              <w:color w:val="434343"/>
              <w:sz w:val="24"/>
              <w:szCs w:val="24"/>
            </w:rPr>
          </w:pPr>
          <w:sdt>
            <w:sdtPr>
              <w:tag w:val="goog_rdk_2"/>
              <w:id w:val="1378014515"/>
            </w:sdtPr>
            <w:sdtContent/>
          </w:sdt>
        </w:p>
      </w:sdtContent>
    </w:sdt>
    <w:sdt>
      <w:sdtPr>
        <w:tag w:val="goog_rdk_5"/>
        <w:id w:val="27384224"/>
      </w:sdtPr>
      <w:sdtContent>
        <w:p w14:paraId="07B1F9E3" w14:textId="77777777" w:rsidR="00404221" w:rsidRDefault="00000000">
          <w:pPr>
            <w:spacing w:line="240" w:lineRule="auto"/>
            <w:rPr>
              <w:ins w:id="5" w:author="PF Projects" w:date="2025-05-26T06:18:00Z"/>
              <w:rFonts w:ascii="Nunito Light" w:eastAsia="Nunito Light" w:hAnsi="Nunito Light" w:cs="Nunito Light"/>
              <w:color w:val="434343"/>
              <w:sz w:val="24"/>
              <w:szCs w:val="24"/>
            </w:rPr>
          </w:pPr>
          <w:sdt>
            <w:sdtPr>
              <w:tag w:val="goog_rdk_4"/>
              <w:id w:val="-1711645026"/>
            </w:sdtPr>
            <w:sdtContent/>
          </w:sdt>
        </w:p>
      </w:sdtContent>
    </w:sdt>
    <w:sdt>
      <w:sdtPr>
        <w:tag w:val="goog_rdk_7"/>
        <w:id w:val="1011094678"/>
      </w:sdtPr>
      <w:sdtContent>
        <w:p w14:paraId="51CC2260" w14:textId="77777777" w:rsidR="00404221" w:rsidRDefault="00000000">
          <w:pPr>
            <w:spacing w:line="240" w:lineRule="auto"/>
            <w:rPr>
              <w:ins w:id="6" w:author="PF Projects" w:date="2025-05-26T06:18:00Z"/>
              <w:rFonts w:ascii="Nunito Light" w:eastAsia="Nunito Light" w:hAnsi="Nunito Light" w:cs="Nunito Light"/>
              <w:color w:val="434343"/>
              <w:sz w:val="24"/>
              <w:szCs w:val="24"/>
            </w:rPr>
          </w:pPr>
          <w:sdt>
            <w:sdtPr>
              <w:tag w:val="goog_rdk_6"/>
              <w:id w:val="1540474025"/>
            </w:sdtPr>
            <w:sdtContent/>
          </w:sdt>
        </w:p>
      </w:sdtContent>
    </w:sdt>
    <w:sdt>
      <w:sdtPr>
        <w:tag w:val="goog_rdk_9"/>
        <w:id w:val="895506359"/>
      </w:sdtPr>
      <w:sdtContent>
        <w:p w14:paraId="1F4F9D76" w14:textId="77777777" w:rsidR="00404221" w:rsidRDefault="00000000">
          <w:pPr>
            <w:spacing w:line="240" w:lineRule="auto"/>
            <w:rPr>
              <w:ins w:id="7" w:author="PF Projects" w:date="2025-05-26T06:18:00Z"/>
              <w:rFonts w:ascii="Nunito Light" w:eastAsia="Nunito Light" w:hAnsi="Nunito Light" w:cs="Nunito Light"/>
              <w:color w:val="434343"/>
              <w:sz w:val="24"/>
              <w:szCs w:val="24"/>
            </w:rPr>
          </w:pPr>
          <w:sdt>
            <w:sdtPr>
              <w:tag w:val="goog_rdk_8"/>
              <w:id w:val="1528497453"/>
            </w:sdtPr>
            <w:sdtContent/>
          </w:sdt>
        </w:p>
      </w:sdtContent>
    </w:sdt>
    <w:sdt>
      <w:sdtPr>
        <w:tag w:val="goog_rdk_11"/>
        <w:id w:val="-167085954"/>
      </w:sdtPr>
      <w:sdtContent>
        <w:p w14:paraId="4C587083" w14:textId="77777777" w:rsidR="00404221" w:rsidRDefault="00000000">
          <w:pPr>
            <w:spacing w:line="240" w:lineRule="auto"/>
            <w:rPr>
              <w:ins w:id="8" w:author="PF Projects" w:date="2025-05-26T06:18:00Z"/>
              <w:rFonts w:ascii="Nunito Light" w:eastAsia="Nunito Light" w:hAnsi="Nunito Light" w:cs="Nunito Light"/>
              <w:color w:val="434343"/>
              <w:sz w:val="24"/>
              <w:szCs w:val="24"/>
            </w:rPr>
          </w:pPr>
          <w:sdt>
            <w:sdtPr>
              <w:tag w:val="goog_rdk_10"/>
              <w:id w:val="-205786140"/>
            </w:sdtPr>
            <w:sdtContent/>
          </w:sdt>
        </w:p>
      </w:sdtContent>
    </w:sdt>
    <w:p w14:paraId="77E137B7" w14:textId="77777777" w:rsidR="00404221" w:rsidRDefault="00404221">
      <w:pPr>
        <w:spacing w:line="240" w:lineRule="auto"/>
        <w:rPr>
          <w:rFonts w:ascii="Nunito Light" w:eastAsia="Nunito Light" w:hAnsi="Nunito Light" w:cs="Nunito Light"/>
          <w:color w:val="434343"/>
          <w:sz w:val="24"/>
          <w:szCs w:val="24"/>
        </w:rPr>
      </w:pPr>
    </w:p>
    <w:p w14:paraId="1623576D" w14:textId="77777777" w:rsidR="00404221" w:rsidRDefault="00404221">
      <w:pPr>
        <w:spacing w:line="240" w:lineRule="auto"/>
        <w:rPr>
          <w:rFonts w:ascii="Nunito Light" w:eastAsia="Nunito Light" w:hAnsi="Nunito Light" w:cs="Nunito Light"/>
          <w:color w:val="434343"/>
          <w:sz w:val="24"/>
          <w:szCs w:val="24"/>
        </w:rPr>
      </w:pPr>
    </w:p>
    <w:p w14:paraId="64DDB275" w14:textId="77777777" w:rsidR="00404221" w:rsidRDefault="00000000">
      <w:pPr>
        <w:pStyle w:val="Heading1"/>
        <w:spacing w:after="100"/>
        <w:rPr>
          <w:rFonts w:ascii="Merriweather" w:eastAsia="Merriweather" w:hAnsi="Merriweather" w:cs="Merriweather"/>
          <w:color w:val="001A3C"/>
          <w:sz w:val="24"/>
          <w:szCs w:val="24"/>
        </w:rPr>
      </w:pPr>
      <w:bookmarkStart w:id="9" w:name="_heading=h.8o132g61mqbr" w:colFirst="0" w:colLast="0"/>
      <w:bookmarkEnd w:id="9"/>
      <w:r>
        <w:rPr>
          <w:rFonts w:ascii="Merriweather" w:eastAsia="Merriweather" w:hAnsi="Merriweather" w:cs="Merriweather"/>
          <w:color w:val="001A3C"/>
          <w:sz w:val="24"/>
          <w:szCs w:val="24"/>
        </w:rPr>
        <w:t>Section Links</w:t>
      </w:r>
    </w:p>
    <w:p w14:paraId="281425BF" w14:textId="77777777" w:rsidR="00404221" w:rsidRDefault="00404221">
      <w:pPr>
        <w:spacing w:line="240" w:lineRule="auto"/>
        <w:rPr>
          <w:rFonts w:ascii="Nunito Light" w:eastAsia="Nunito Light" w:hAnsi="Nunito Light" w:cs="Nunito Light"/>
          <w:color w:val="434343"/>
          <w:sz w:val="24"/>
          <w:szCs w:val="24"/>
        </w:rPr>
      </w:pPr>
    </w:p>
    <w:p w14:paraId="27F8D1CD" w14:textId="77777777" w:rsidR="00404221" w:rsidRDefault="00000000">
      <w:pPr>
        <w:pStyle w:val="Heading1"/>
        <w:rPr>
          <w:rFonts w:ascii="Nunito Light" w:eastAsia="Nunito Light" w:hAnsi="Nunito Light" w:cs="Nunito Light"/>
          <w:color w:val="434343"/>
          <w:sz w:val="26"/>
          <w:szCs w:val="26"/>
        </w:rPr>
      </w:pPr>
      <w:bookmarkStart w:id="10" w:name="_heading=h.1qhv5nfclhcn" w:colFirst="0" w:colLast="0"/>
      <w:bookmarkEnd w:id="10"/>
      <w:r>
        <w:rPr>
          <w:rFonts w:ascii="Nunito" w:eastAsia="Nunito" w:hAnsi="Nunito" w:cs="Nunito"/>
          <w:sz w:val="26"/>
          <w:szCs w:val="26"/>
        </w:rPr>
        <w:t>Section 1</w:t>
      </w:r>
      <w:r>
        <w:rPr>
          <w:rFonts w:ascii="Nunito Light" w:eastAsia="Nunito Light" w:hAnsi="Nunito Light" w:cs="Nunito Light"/>
          <w:color w:val="434343"/>
          <w:sz w:val="26"/>
          <w:szCs w:val="26"/>
        </w:rPr>
        <w:t xml:space="preserve">: </w:t>
      </w:r>
      <w:hyperlink w:anchor="_heading=h.yp4oprahhb03">
        <w:r w:rsidR="00404221">
          <w:rPr>
            <w:rFonts w:ascii="Nunito Light" w:eastAsia="Nunito Light" w:hAnsi="Nunito Light" w:cs="Nunito Light"/>
            <w:color w:val="1155CC"/>
            <w:sz w:val="26"/>
            <w:szCs w:val="26"/>
            <w:u w:val="single"/>
          </w:rPr>
          <w:t>Introduction to Property Friends</w:t>
        </w:r>
      </w:hyperlink>
    </w:p>
    <w:p w14:paraId="0F956EE8" w14:textId="77777777" w:rsidR="00404221" w:rsidRDefault="00404221">
      <w:pPr>
        <w:numPr>
          <w:ilvl w:val="0"/>
          <w:numId w:val="4"/>
        </w:numPr>
        <w:spacing w:line="240" w:lineRule="auto"/>
        <w:rPr>
          <w:rFonts w:ascii="Nunito Light" w:eastAsia="Nunito Light" w:hAnsi="Nunito Light" w:cs="Nunito Light"/>
          <w:sz w:val="26"/>
          <w:szCs w:val="26"/>
        </w:rPr>
      </w:pPr>
      <w:hyperlink w:anchor="_heading=h.8jbwo6lc6t2c">
        <w:r>
          <w:rPr>
            <w:rFonts w:ascii="Nunito Light" w:eastAsia="Nunito Light" w:hAnsi="Nunito Light" w:cs="Nunito Light"/>
            <w:color w:val="1155CC"/>
            <w:sz w:val="26"/>
            <w:szCs w:val="26"/>
            <w:u w:val="single"/>
          </w:rPr>
          <w:t>Director and the Team Members</w:t>
        </w:r>
      </w:hyperlink>
      <w:r>
        <w:rPr>
          <w:rFonts w:ascii="Nunito Light" w:eastAsia="Nunito Light" w:hAnsi="Nunito Light" w:cs="Nunito Light"/>
          <w:color w:val="434343"/>
          <w:sz w:val="26"/>
          <w:szCs w:val="26"/>
        </w:rPr>
        <w:t xml:space="preserve"> </w:t>
      </w:r>
    </w:p>
    <w:p w14:paraId="72CC6E0E" w14:textId="77777777" w:rsidR="00404221" w:rsidRDefault="00404221">
      <w:pPr>
        <w:spacing w:line="240" w:lineRule="auto"/>
        <w:rPr>
          <w:rFonts w:ascii="Nunito Light" w:eastAsia="Nunito Light" w:hAnsi="Nunito Light" w:cs="Nunito Light"/>
          <w:color w:val="434343"/>
          <w:sz w:val="26"/>
          <w:szCs w:val="26"/>
        </w:rPr>
      </w:pPr>
    </w:p>
    <w:p w14:paraId="27A6FCA2" w14:textId="77777777" w:rsidR="00404221" w:rsidRDefault="00000000">
      <w:pPr>
        <w:pStyle w:val="Heading1"/>
        <w:rPr>
          <w:rFonts w:ascii="Nunito Light" w:eastAsia="Nunito Light" w:hAnsi="Nunito Light" w:cs="Nunito Light"/>
          <w:sz w:val="26"/>
          <w:szCs w:val="26"/>
        </w:rPr>
      </w:pPr>
      <w:bookmarkStart w:id="11" w:name="_heading=h.46a8rkaqelp2" w:colFirst="0" w:colLast="0"/>
      <w:bookmarkEnd w:id="11"/>
      <w:r>
        <w:rPr>
          <w:rFonts w:ascii="Nunito" w:eastAsia="Nunito" w:hAnsi="Nunito" w:cs="Nunito"/>
          <w:sz w:val="26"/>
          <w:szCs w:val="26"/>
        </w:rPr>
        <w:t>Section 2</w:t>
      </w:r>
      <w:r>
        <w:rPr>
          <w:rFonts w:ascii="Nunito Light" w:eastAsia="Nunito Light" w:hAnsi="Nunito Light" w:cs="Nunito Light"/>
          <w:sz w:val="26"/>
          <w:szCs w:val="26"/>
        </w:rPr>
        <w:t xml:space="preserve">: </w:t>
      </w:r>
      <w:hyperlink w:anchor="_heading=h.2p97yhtrghhe">
        <w:r w:rsidR="00404221">
          <w:rPr>
            <w:rFonts w:ascii="Nunito Light" w:eastAsia="Nunito Light" w:hAnsi="Nunito Light" w:cs="Nunito Light"/>
            <w:color w:val="1155CC"/>
            <w:sz w:val="26"/>
            <w:szCs w:val="26"/>
            <w:u w:val="single"/>
          </w:rPr>
          <w:t>Policies and Procedures</w:t>
        </w:r>
      </w:hyperlink>
      <w:r>
        <w:rPr>
          <w:rFonts w:ascii="Nunito Light" w:eastAsia="Nunito Light" w:hAnsi="Nunito Light" w:cs="Nunito Light"/>
          <w:sz w:val="26"/>
          <w:szCs w:val="26"/>
        </w:rPr>
        <w:t xml:space="preserve"> </w:t>
      </w:r>
    </w:p>
    <w:p w14:paraId="4C369BE8"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2.1</w:t>
      </w:r>
      <w:r>
        <w:rPr>
          <w:rFonts w:ascii="Nunito Light" w:eastAsia="Nunito Light" w:hAnsi="Nunito Light" w:cs="Nunito Light"/>
          <w:color w:val="434343"/>
          <w:sz w:val="26"/>
          <w:szCs w:val="26"/>
        </w:rPr>
        <w:t xml:space="preserve">: </w:t>
      </w:r>
      <w:hyperlink w:anchor="_heading=h.nugkrw22du6k">
        <w:r w:rsidR="00404221">
          <w:rPr>
            <w:rFonts w:ascii="Nunito Light" w:eastAsia="Nunito Light" w:hAnsi="Nunito Light" w:cs="Nunito Light"/>
            <w:color w:val="1155CC"/>
            <w:sz w:val="26"/>
            <w:szCs w:val="26"/>
            <w:u w:val="single"/>
          </w:rPr>
          <w:t xml:space="preserve">Client contact </w:t>
        </w:r>
      </w:hyperlink>
    </w:p>
    <w:p w14:paraId="6607F0F1"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2.2</w:t>
      </w:r>
      <w:r>
        <w:rPr>
          <w:rFonts w:ascii="Nunito Light" w:eastAsia="Nunito Light" w:hAnsi="Nunito Light" w:cs="Nunito Light"/>
          <w:color w:val="434343"/>
          <w:sz w:val="26"/>
          <w:szCs w:val="26"/>
        </w:rPr>
        <w:t xml:space="preserve">: </w:t>
      </w:r>
      <w:hyperlink w:anchor="_heading=h.5ld017470531">
        <w:r w:rsidR="00404221">
          <w:rPr>
            <w:rFonts w:ascii="Nunito Light" w:eastAsia="Nunito Light" w:hAnsi="Nunito Light" w:cs="Nunito Light"/>
            <w:color w:val="1155CC"/>
            <w:sz w:val="26"/>
            <w:szCs w:val="26"/>
            <w:u w:val="single"/>
          </w:rPr>
          <w:t>First Discussion</w:t>
        </w:r>
      </w:hyperlink>
    </w:p>
    <w:p w14:paraId="59B32956"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Light" w:eastAsia="Nunito Light" w:hAnsi="Nunito Light" w:cs="Nunito Light"/>
          <w:color w:val="434343"/>
          <w:sz w:val="26"/>
          <w:szCs w:val="26"/>
        </w:rPr>
        <w:tab/>
        <w:t xml:space="preserve">2.2.3 </w:t>
      </w:r>
      <w:hyperlink w:anchor="_heading=h.oyt1r2b569c4">
        <w:r w:rsidR="00404221">
          <w:rPr>
            <w:rFonts w:ascii="Nunito Light" w:eastAsia="Nunito Light" w:hAnsi="Nunito Light" w:cs="Nunito Light"/>
            <w:color w:val="1155CC"/>
            <w:sz w:val="26"/>
            <w:szCs w:val="26"/>
            <w:u w:val="single"/>
          </w:rPr>
          <w:t>Contact creation and update</w:t>
        </w:r>
      </w:hyperlink>
    </w:p>
    <w:p w14:paraId="4945B5A3"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2.3</w:t>
      </w:r>
      <w:r>
        <w:rPr>
          <w:rFonts w:ascii="Nunito Light" w:eastAsia="Nunito Light" w:hAnsi="Nunito Light" w:cs="Nunito Light"/>
          <w:color w:val="434343"/>
          <w:sz w:val="26"/>
          <w:szCs w:val="26"/>
        </w:rPr>
        <w:t xml:space="preserve">: </w:t>
      </w:r>
      <w:hyperlink w:anchor="_heading=h.u1rtcvld528">
        <w:r w:rsidR="00404221">
          <w:rPr>
            <w:rFonts w:ascii="Nunito Light" w:eastAsia="Nunito Light" w:hAnsi="Nunito Light" w:cs="Nunito Light"/>
            <w:color w:val="1155CC"/>
            <w:sz w:val="26"/>
            <w:szCs w:val="26"/>
            <w:u w:val="single"/>
          </w:rPr>
          <w:t xml:space="preserve">Client interest </w:t>
        </w:r>
      </w:hyperlink>
    </w:p>
    <w:p w14:paraId="12560F8D"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2.4</w:t>
      </w:r>
      <w:r>
        <w:rPr>
          <w:rFonts w:ascii="Nunito Light" w:eastAsia="Nunito Light" w:hAnsi="Nunito Light" w:cs="Nunito Light"/>
          <w:color w:val="434343"/>
          <w:sz w:val="26"/>
          <w:szCs w:val="26"/>
        </w:rPr>
        <w:t xml:space="preserve">  </w:t>
      </w:r>
      <w:hyperlink w:anchor="_heading=h.r48904a754e">
        <w:r w:rsidR="00404221">
          <w:rPr>
            <w:rFonts w:ascii="Nunito Light" w:eastAsia="Nunito Light" w:hAnsi="Nunito Light" w:cs="Nunito Light"/>
            <w:color w:val="1155CC"/>
            <w:sz w:val="26"/>
            <w:szCs w:val="26"/>
            <w:u w:val="single"/>
          </w:rPr>
          <w:t>Client commitment and Client file setup</w:t>
        </w:r>
      </w:hyperlink>
    </w:p>
    <w:p w14:paraId="0A9F45D4"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2.5</w:t>
      </w:r>
      <w:r>
        <w:rPr>
          <w:rFonts w:ascii="Nunito Light" w:eastAsia="Nunito Light" w:hAnsi="Nunito Light" w:cs="Nunito Light"/>
          <w:color w:val="434343"/>
          <w:sz w:val="26"/>
          <w:szCs w:val="26"/>
        </w:rPr>
        <w:t xml:space="preserve">  </w:t>
      </w:r>
      <w:hyperlink w:anchor="_heading=h.qi10mi9n7klv">
        <w:r w:rsidR="00404221">
          <w:rPr>
            <w:rFonts w:ascii="Nunito Light" w:eastAsia="Nunito Light" w:hAnsi="Nunito Light" w:cs="Nunito Light"/>
            <w:color w:val="1155CC"/>
            <w:sz w:val="26"/>
            <w:szCs w:val="26"/>
            <w:u w:val="single"/>
          </w:rPr>
          <w:t>Contracts</w:t>
        </w:r>
      </w:hyperlink>
      <w:r>
        <w:rPr>
          <w:rFonts w:ascii="Nunito Light" w:eastAsia="Nunito Light" w:hAnsi="Nunito Light" w:cs="Nunito Light"/>
          <w:color w:val="434343"/>
          <w:sz w:val="26"/>
          <w:szCs w:val="26"/>
        </w:rPr>
        <w:t xml:space="preserve"> </w:t>
      </w:r>
    </w:p>
    <w:p w14:paraId="1B4692EF"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2.6</w:t>
      </w:r>
      <w:r>
        <w:rPr>
          <w:rFonts w:ascii="Nunito Light" w:eastAsia="Nunito Light" w:hAnsi="Nunito Light" w:cs="Nunito Light"/>
          <w:color w:val="434343"/>
          <w:sz w:val="26"/>
          <w:szCs w:val="26"/>
        </w:rPr>
        <w:t xml:space="preserve">  </w:t>
      </w:r>
      <w:hyperlink w:anchor="_heading=h.tupfikml8sr8">
        <w:r w:rsidR="00404221">
          <w:rPr>
            <w:rFonts w:ascii="Nunito Light" w:eastAsia="Nunito Light" w:hAnsi="Nunito Light" w:cs="Nunito Light"/>
            <w:color w:val="1155CC"/>
            <w:sz w:val="26"/>
            <w:szCs w:val="26"/>
            <w:u w:val="single"/>
          </w:rPr>
          <w:t>From start to finish</w:t>
        </w:r>
      </w:hyperlink>
      <w:r>
        <w:rPr>
          <w:rFonts w:ascii="Nunito Light" w:eastAsia="Nunito Light" w:hAnsi="Nunito Light" w:cs="Nunito Light"/>
          <w:color w:val="434343"/>
          <w:sz w:val="26"/>
          <w:szCs w:val="26"/>
        </w:rPr>
        <w:t xml:space="preserve"> </w:t>
      </w:r>
    </w:p>
    <w:p w14:paraId="7D7FA826" w14:textId="77777777" w:rsidR="00404221" w:rsidRDefault="00000000">
      <w:pPr>
        <w:spacing w:line="240" w:lineRule="auto"/>
        <w:rPr>
          <w:rFonts w:ascii="Nunito Light" w:eastAsia="Nunito Light" w:hAnsi="Nunito Light" w:cs="Nunito Light"/>
          <w:color w:val="434343"/>
          <w:sz w:val="26"/>
          <w:szCs w:val="26"/>
        </w:rPr>
      </w:pPr>
      <w:r>
        <w:rPr>
          <w:rFonts w:ascii="Nunito Light" w:eastAsia="Nunito Light" w:hAnsi="Nunito Light" w:cs="Nunito Light"/>
          <w:color w:val="434343"/>
          <w:sz w:val="26"/>
          <w:szCs w:val="26"/>
        </w:rPr>
        <w:tab/>
      </w:r>
      <w:r>
        <w:rPr>
          <w:rFonts w:ascii="Nunito" w:eastAsia="Nunito" w:hAnsi="Nunito" w:cs="Nunito"/>
          <w:b/>
          <w:color w:val="434343"/>
          <w:sz w:val="26"/>
          <w:szCs w:val="26"/>
        </w:rPr>
        <w:t>2.7</w:t>
      </w:r>
      <w:r>
        <w:rPr>
          <w:rFonts w:ascii="Nunito Light" w:eastAsia="Nunito Light" w:hAnsi="Nunito Light" w:cs="Nunito Light"/>
          <w:color w:val="434343"/>
          <w:sz w:val="26"/>
          <w:szCs w:val="26"/>
        </w:rPr>
        <w:t xml:space="preserve">  </w:t>
      </w:r>
      <w:hyperlink w:anchor="_heading=h.wmq9jfbak22z">
        <w:r w:rsidR="00404221">
          <w:rPr>
            <w:rFonts w:ascii="Nunito Light" w:eastAsia="Nunito Light" w:hAnsi="Nunito Light" w:cs="Nunito Light"/>
            <w:color w:val="1155CC"/>
            <w:sz w:val="26"/>
            <w:szCs w:val="26"/>
            <w:u w:val="single"/>
          </w:rPr>
          <w:t>Builder Communication</w:t>
        </w:r>
      </w:hyperlink>
      <w:r>
        <w:rPr>
          <w:rFonts w:ascii="Nunito Light" w:eastAsia="Nunito Light" w:hAnsi="Nunito Light" w:cs="Nunito Light"/>
          <w:color w:val="434343"/>
          <w:sz w:val="26"/>
          <w:szCs w:val="26"/>
        </w:rPr>
        <w:t xml:space="preserve"> </w:t>
      </w:r>
    </w:p>
    <w:p w14:paraId="2562A507" w14:textId="77777777" w:rsidR="00404221" w:rsidRDefault="00000000">
      <w:pPr>
        <w:spacing w:line="240" w:lineRule="auto"/>
        <w:ind w:firstLine="720"/>
        <w:rPr>
          <w:rFonts w:ascii="Nunito Light" w:eastAsia="Nunito Light" w:hAnsi="Nunito Light" w:cs="Nunito Light"/>
          <w:color w:val="434343"/>
          <w:sz w:val="26"/>
          <w:szCs w:val="26"/>
        </w:rPr>
      </w:pPr>
      <w:r>
        <w:rPr>
          <w:rFonts w:ascii="Nunito" w:eastAsia="Nunito" w:hAnsi="Nunito" w:cs="Nunito"/>
          <w:b/>
          <w:color w:val="434343"/>
          <w:sz w:val="26"/>
          <w:szCs w:val="26"/>
        </w:rPr>
        <w:t>2.8</w:t>
      </w:r>
      <w:r>
        <w:rPr>
          <w:rFonts w:ascii="Nunito Light" w:eastAsia="Nunito Light" w:hAnsi="Nunito Light" w:cs="Nunito Light"/>
          <w:color w:val="434343"/>
          <w:sz w:val="26"/>
          <w:szCs w:val="26"/>
        </w:rPr>
        <w:t xml:space="preserve">  </w:t>
      </w:r>
      <w:hyperlink w:anchor="_heading=h.6fnfye5e29b0">
        <w:r w:rsidR="00404221">
          <w:rPr>
            <w:rFonts w:ascii="Nunito Light" w:eastAsia="Nunito Light" w:hAnsi="Nunito Light" w:cs="Nunito Light"/>
            <w:color w:val="1155CC"/>
            <w:sz w:val="26"/>
            <w:szCs w:val="26"/>
            <w:u w:val="single"/>
          </w:rPr>
          <w:t>Completion and Final Step</w:t>
        </w:r>
      </w:hyperlink>
      <w:r>
        <w:rPr>
          <w:rFonts w:ascii="Nunito Light" w:eastAsia="Nunito Light" w:hAnsi="Nunito Light" w:cs="Nunito Light"/>
          <w:color w:val="434343"/>
          <w:sz w:val="26"/>
          <w:szCs w:val="26"/>
        </w:rPr>
        <w:br/>
      </w:r>
    </w:p>
    <w:p w14:paraId="5461D4AF" w14:textId="77777777" w:rsidR="00404221" w:rsidRDefault="00000000">
      <w:pPr>
        <w:pStyle w:val="Heading1"/>
        <w:rPr>
          <w:rFonts w:ascii="Nunito Light" w:eastAsia="Nunito Light" w:hAnsi="Nunito Light" w:cs="Nunito Light"/>
          <w:sz w:val="26"/>
          <w:szCs w:val="26"/>
        </w:rPr>
      </w:pPr>
      <w:bookmarkStart w:id="12" w:name="_heading=h.x8koetcty90o" w:colFirst="0" w:colLast="0"/>
      <w:bookmarkEnd w:id="12"/>
      <w:r>
        <w:rPr>
          <w:rFonts w:ascii="Nunito" w:eastAsia="Nunito" w:hAnsi="Nunito" w:cs="Nunito"/>
          <w:sz w:val="26"/>
          <w:szCs w:val="26"/>
        </w:rPr>
        <w:lastRenderedPageBreak/>
        <w:t>Section 3</w:t>
      </w:r>
      <w:r>
        <w:rPr>
          <w:rFonts w:ascii="Nunito Light" w:eastAsia="Nunito Light" w:hAnsi="Nunito Light" w:cs="Nunito Light"/>
          <w:sz w:val="26"/>
          <w:szCs w:val="26"/>
        </w:rPr>
        <w:t xml:space="preserve">: Roles and Accountabilities </w:t>
      </w:r>
    </w:p>
    <w:p w14:paraId="482920EE" w14:textId="77777777" w:rsidR="00404221" w:rsidRDefault="00000000">
      <w:pPr>
        <w:pStyle w:val="Heading1"/>
        <w:rPr>
          <w:rFonts w:ascii="Nunito Light" w:eastAsia="Nunito Light" w:hAnsi="Nunito Light" w:cs="Nunito Light"/>
          <w:sz w:val="26"/>
          <w:szCs w:val="26"/>
        </w:rPr>
      </w:pPr>
      <w:bookmarkStart w:id="13" w:name="_heading=h.upxk9v57x561" w:colFirst="0" w:colLast="0"/>
      <w:bookmarkEnd w:id="13"/>
      <w:r>
        <w:rPr>
          <w:rFonts w:ascii="Nunito" w:eastAsia="Nunito" w:hAnsi="Nunito" w:cs="Nunito"/>
          <w:sz w:val="26"/>
          <w:szCs w:val="26"/>
        </w:rPr>
        <w:t>Section 4</w:t>
      </w:r>
      <w:r>
        <w:rPr>
          <w:rFonts w:ascii="Nunito Light" w:eastAsia="Nunito Light" w:hAnsi="Nunito Light" w:cs="Nunito Light"/>
          <w:sz w:val="26"/>
          <w:szCs w:val="26"/>
        </w:rPr>
        <w:t xml:space="preserve">: FORMS </w:t>
      </w:r>
    </w:p>
    <w:p w14:paraId="6CE11EC1" w14:textId="77777777" w:rsidR="00404221" w:rsidRDefault="00000000">
      <w:pPr>
        <w:pStyle w:val="Heading1"/>
        <w:rPr>
          <w:rFonts w:ascii="Nunito Light" w:eastAsia="Nunito Light" w:hAnsi="Nunito Light" w:cs="Nunito Light"/>
          <w:sz w:val="26"/>
          <w:szCs w:val="26"/>
        </w:rPr>
      </w:pPr>
      <w:bookmarkStart w:id="14" w:name="_heading=h.c908fgbvfwhl" w:colFirst="0" w:colLast="0"/>
      <w:bookmarkEnd w:id="14"/>
      <w:r>
        <w:rPr>
          <w:rFonts w:ascii="Nunito" w:eastAsia="Nunito" w:hAnsi="Nunito" w:cs="Nunito"/>
          <w:sz w:val="26"/>
          <w:szCs w:val="26"/>
        </w:rPr>
        <w:t>Section 5</w:t>
      </w:r>
      <w:r>
        <w:rPr>
          <w:rFonts w:ascii="Nunito Light" w:eastAsia="Nunito Light" w:hAnsi="Nunito Light" w:cs="Nunito Light"/>
          <w:sz w:val="26"/>
          <w:szCs w:val="26"/>
        </w:rPr>
        <w:t xml:space="preserve">: Invoice </w:t>
      </w:r>
    </w:p>
    <w:p w14:paraId="1365B938" w14:textId="77777777" w:rsidR="00404221" w:rsidRDefault="00000000">
      <w:pPr>
        <w:pStyle w:val="Heading1"/>
        <w:rPr>
          <w:rFonts w:ascii="Nunito Light" w:eastAsia="Nunito Light" w:hAnsi="Nunito Light" w:cs="Nunito Light"/>
          <w:sz w:val="26"/>
          <w:szCs w:val="26"/>
        </w:rPr>
      </w:pPr>
      <w:bookmarkStart w:id="15" w:name="_heading=h.pb17wik5m9za" w:colFirst="0" w:colLast="0"/>
      <w:bookmarkEnd w:id="15"/>
      <w:r>
        <w:rPr>
          <w:rFonts w:ascii="Nunito" w:eastAsia="Nunito" w:hAnsi="Nunito" w:cs="Nunito"/>
          <w:sz w:val="26"/>
          <w:szCs w:val="26"/>
        </w:rPr>
        <w:t xml:space="preserve">Section </w:t>
      </w:r>
      <w:proofErr w:type="gramStart"/>
      <w:r>
        <w:rPr>
          <w:rFonts w:ascii="Nunito" w:eastAsia="Nunito" w:hAnsi="Nunito" w:cs="Nunito"/>
          <w:sz w:val="26"/>
          <w:szCs w:val="26"/>
        </w:rPr>
        <w:t>6</w:t>
      </w:r>
      <w:r>
        <w:rPr>
          <w:rFonts w:ascii="Nunito Light" w:eastAsia="Nunito Light" w:hAnsi="Nunito Light" w:cs="Nunito Light"/>
          <w:sz w:val="26"/>
          <w:szCs w:val="26"/>
        </w:rPr>
        <w:t>::</w:t>
      </w:r>
      <w:proofErr w:type="gramEnd"/>
      <w:r>
        <w:rPr>
          <w:rFonts w:ascii="Nunito Light" w:eastAsia="Nunito Light" w:hAnsi="Nunito Light" w:cs="Nunito Light"/>
          <w:sz w:val="26"/>
          <w:szCs w:val="26"/>
        </w:rPr>
        <w:t xml:space="preserve"> NDIS/PRODA Claim Process</w:t>
      </w:r>
    </w:p>
    <w:p w14:paraId="069EA8F3" w14:textId="0BAE8F69" w:rsidR="00907055" w:rsidRPr="0059630B" w:rsidRDefault="00907055" w:rsidP="00907055">
      <w:pPr>
        <w:pStyle w:val="ListParagraph"/>
        <w:numPr>
          <w:ilvl w:val="1"/>
          <w:numId w:val="25"/>
        </w:numPr>
        <w:ind w:left="1134"/>
        <w:rPr>
          <w:rFonts w:ascii="Nunito Light" w:eastAsia="Nunito Light" w:hAnsi="Nunito Light" w:cs="Nunito Light"/>
          <w:b/>
          <w:sz w:val="26"/>
          <w:szCs w:val="26"/>
          <w:highlight w:val="yellow"/>
        </w:rPr>
      </w:pPr>
      <w:r w:rsidRPr="0059630B">
        <w:rPr>
          <w:rFonts w:ascii="Nunito Light" w:eastAsia="Nunito Light" w:hAnsi="Nunito Light" w:cs="Nunito Light"/>
          <w:b/>
          <w:sz w:val="26"/>
          <w:szCs w:val="26"/>
          <w:highlight w:val="yellow"/>
        </w:rPr>
        <w:t xml:space="preserve">SDA Dwelling </w:t>
      </w:r>
      <w:r w:rsidR="0059630B" w:rsidRPr="0059630B">
        <w:rPr>
          <w:rFonts w:ascii="Nunito Light" w:eastAsia="Nunito Light" w:hAnsi="Nunito Light" w:cs="Nunito Light"/>
          <w:b/>
          <w:sz w:val="26"/>
          <w:szCs w:val="26"/>
          <w:highlight w:val="yellow"/>
        </w:rPr>
        <w:t xml:space="preserve">Registration Process </w:t>
      </w:r>
    </w:p>
    <w:p w14:paraId="658C29A1" w14:textId="77777777" w:rsidR="0059630B" w:rsidRPr="0059630B" w:rsidRDefault="00907055" w:rsidP="00907055">
      <w:pPr>
        <w:pStyle w:val="ListParagraph"/>
        <w:numPr>
          <w:ilvl w:val="1"/>
          <w:numId w:val="25"/>
        </w:numPr>
        <w:ind w:left="1134"/>
        <w:rPr>
          <w:rFonts w:ascii="Nunito Light" w:eastAsia="Nunito Light" w:hAnsi="Nunito Light" w:cs="Nunito Light"/>
          <w:b/>
          <w:sz w:val="26"/>
          <w:szCs w:val="26"/>
          <w:highlight w:val="yellow"/>
        </w:rPr>
      </w:pPr>
      <w:r w:rsidRPr="0059630B">
        <w:rPr>
          <w:rFonts w:ascii="Nunito Light" w:eastAsia="Nunito Light" w:hAnsi="Nunito Light" w:cs="Nunito Light"/>
          <w:b/>
          <w:sz w:val="26"/>
          <w:szCs w:val="26"/>
          <w:highlight w:val="yellow"/>
        </w:rPr>
        <w:t xml:space="preserve">  </w:t>
      </w:r>
      <w:r w:rsidR="0059630B" w:rsidRPr="0059630B">
        <w:rPr>
          <w:rFonts w:ascii="Nunito Light" w:eastAsia="Nunito Light" w:hAnsi="Nunito Light" w:cs="Nunito Light"/>
          <w:b/>
          <w:sz w:val="26"/>
          <w:szCs w:val="26"/>
          <w:highlight w:val="yellow"/>
        </w:rPr>
        <w:t xml:space="preserve">NDIS Claim </w:t>
      </w:r>
    </w:p>
    <w:p w14:paraId="74A33AAA" w14:textId="5D2D3730" w:rsidR="0059630B" w:rsidRPr="0059630B" w:rsidRDefault="0059630B" w:rsidP="0059630B">
      <w:pPr>
        <w:pStyle w:val="ListParagraph"/>
        <w:numPr>
          <w:ilvl w:val="2"/>
          <w:numId w:val="25"/>
        </w:numPr>
        <w:ind w:left="1701"/>
        <w:rPr>
          <w:rFonts w:ascii="Nunito Light" w:eastAsia="Nunito Light" w:hAnsi="Nunito Light" w:cs="Nunito Light"/>
          <w:b/>
          <w:sz w:val="26"/>
          <w:szCs w:val="26"/>
          <w:highlight w:val="yellow"/>
        </w:rPr>
      </w:pPr>
      <w:r w:rsidRPr="0059630B">
        <w:rPr>
          <w:rFonts w:ascii="Nunito Light" w:eastAsia="Nunito Light" w:hAnsi="Nunito Light" w:cs="Nunito Light"/>
          <w:b/>
          <w:sz w:val="26"/>
          <w:szCs w:val="26"/>
          <w:highlight w:val="yellow"/>
        </w:rPr>
        <w:t xml:space="preserve">SDA Claim for PRODA </w:t>
      </w:r>
    </w:p>
    <w:p w14:paraId="1A6A6E57" w14:textId="66D8B09F" w:rsidR="00907055" w:rsidRPr="0059630B" w:rsidRDefault="0059630B" w:rsidP="0059630B">
      <w:pPr>
        <w:pStyle w:val="ListParagraph"/>
        <w:numPr>
          <w:ilvl w:val="2"/>
          <w:numId w:val="25"/>
        </w:numPr>
        <w:ind w:left="1701"/>
        <w:rPr>
          <w:rFonts w:ascii="Nunito Light" w:eastAsia="Nunito Light" w:hAnsi="Nunito Light" w:cs="Nunito Light"/>
          <w:b/>
          <w:sz w:val="26"/>
          <w:szCs w:val="26"/>
          <w:highlight w:val="yellow"/>
        </w:rPr>
      </w:pPr>
      <w:r w:rsidRPr="0059630B">
        <w:rPr>
          <w:rFonts w:ascii="Nunito Light" w:eastAsia="Nunito Light" w:hAnsi="Nunito Light" w:cs="Nunito Light"/>
          <w:b/>
          <w:sz w:val="26"/>
          <w:szCs w:val="26"/>
          <w:highlight w:val="yellow"/>
        </w:rPr>
        <w:t>SDA Claim for Agency Managed Participants</w:t>
      </w:r>
      <w:bookmarkStart w:id="16" w:name="_heading=h.2u7qldp5hk5c" w:colFirst="0" w:colLast="0"/>
      <w:bookmarkEnd w:id="16"/>
    </w:p>
    <w:p w14:paraId="407F4A6C" w14:textId="77777777" w:rsidR="00404221" w:rsidRDefault="00000000">
      <w:pPr>
        <w:pStyle w:val="Heading1"/>
        <w:rPr>
          <w:rFonts w:ascii="Nunito Light" w:eastAsia="Nunito Light" w:hAnsi="Nunito Light" w:cs="Nunito Light"/>
          <w:sz w:val="26"/>
          <w:szCs w:val="26"/>
        </w:rPr>
      </w:pPr>
      <w:r>
        <w:rPr>
          <w:rFonts w:ascii="Nunito" w:eastAsia="Nunito" w:hAnsi="Nunito" w:cs="Nunito"/>
          <w:sz w:val="26"/>
          <w:szCs w:val="26"/>
        </w:rPr>
        <w:t>Section 7</w:t>
      </w:r>
      <w:r>
        <w:rPr>
          <w:rFonts w:ascii="Nunito Light" w:eastAsia="Nunito Light" w:hAnsi="Nunito Light" w:cs="Nunito Light"/>
          <w:sz w:val="26"/>
          <w:szCs w:val="26"/>
        </w:rPr>
        <w:t>: PF Reconciliation Process</w:t>
      </w:r>
    </w:p>
    <w:p w14:paraId="6E56EA19" w14:textId="77777777" w:rsidR="00404221" w:rsidRDefault="00000000">
      <w:pPr>
        <w:pStyle w:val="Heading1"/>
        <w:rPr>
          <w:rFonts w:ascii="Nunito Light" w:eastAsia="Nunito Light" w:hAnsi="Nunito Light" w:cs="Nunito Light"/>
          <w:sz w:val="26"/>
          <w:szCs w:val="26"/>
        </w:rPr>
      </w:pPr>
      <w:bookmarkStart w:id="17" w:name="_heading=h.p79pqkg7ukt8" w:colFirst="0" w:colLast="0"/>
      <w:bookmarkEnd w:id="17"/>
      <w:r>
        <w:rPr>
          <w:rFonts w:ascii="Nunito" w:eastAsia="Nunito" w:hAnsi="Nunito" w:cs="Nunito"/>
          <w:sz w:val="26"/>
          <w:szCs w:val="26"/>
        </w:rPr>
        <w:t>Section 8</w:t>
      </w:r>
      <w:r>
        <w:rPr>
          <w:rFonts w:ascii="Nunito Light" w:eastAsia="Nunito Light" w:hAnsi="Nunito Light" w:cs="Nunito Light"/>
          <w:sz w:val="26"/>
          <w:szCs w:val="26"/>
        </w:rPr>
        <w:t xml:space="preserve">: TTL Program </w:t>
      </w:r>
    </w:p>
    <w:p w14:paraId="175FAB42" w14:textId="77777777" w:rsidR="00404221" w:rsidRDefault="00000000">
      <w:pPr>
        <w:pStyle w:val="Heading1"/>
        <w:rPr>
          <w:rFonts w:ascii="Nunito Light" w:eastAsia="Nunito Light" w:hAnsi="Nunito Light" w:cs="Nunito Light"/>
          <w:sz w:val="26"/>
          <w:szCs w:val="26"/>
        </w:rPr>
      </w:pPr>
      <w:bookmarkStart w:id="18" w:name="_heading=h.wtnewjq0uqvu" w:colFirst="0" w:colLast="0"/>
      <w:bookmarkEnd w:id="18"/>
      <w:r>
        <w:rPr>
          <w:rFonts w:ascii="Nunito" w:eastAsia="Nunito" w:hAnsi="Nunito" w:cs="Nunito"/>
          <w:sz w:val="26"/>
          <w:szCs w:val="26"/>
        </w:rPr>
        <w:t>Section 9</w:t>
      </w:r>
      <w:r>
        <w:rPr>
          <w:rFonts w:ascii="Nunito Light" w:eastAsia="Nunito Light" w:hAnsi="Nunito Light" w:cs="Nunito Light"/>
          <w:sz w:val="26"/>
          <w:szCs w:val="26"/>
        </w:rPr>
        <w:t xml:space="preserve">: Training Recordings and references </w:t>
      </w:r>
    </w:p>
    <w:p w14:paraId="4C39C54A" w14:textId="77777777" w:rsidR="00404221" w:rsidRDefault="00404221">
      <w:pPr>
        <w:spacing w:line="240" w:lineRule="auto"/>
        <w:rPr>
          <w:rFonts w:ascii="Nunito Light" w:eastAsia="Nunito Light" w:hAnsi="Nunito Light" w:cs="Nunito Light"/>
          <w:color w:val="434343"/>
          <w:sz w:val="24"/>
          <w:szCs w:val="24"/>
        </w:rPr>
      </w:pPr>
    </w:p>
    <w:p w14:paraId="5F527834" w14:textId="77777777" w:rsidR="00404221" w:rsidRDefault="00404221">
      <w:pPr>
        <w:spacing w:line="240" w:lineRule="auto"/>
        <w:rPr>
          <w:rFonts w:ascii="Nunito Light" w:eastAsia="Nunito Light" w:hAnsi="Nunito Light" w:cs="Nunito Light"/>
          <w:color w:val="434343"/>
          <w:sz w:val="24"/>
          <w:szCs w:val="24"/>
        </w:rPr>
      </w:pPr>
    </w:p>
    <w:p w14:paraId="76544445" w14:textId="77777777" w:rsidR="001412C2" w:rsidRDefault="001412C2">
      <w:pPr>
        <w:spacing w:line="240" w:lineRule="auto"/>
        <w:ind w:left="567"/>
        <w:jc w:val="both"/>
        <w:rPr>
          <w:sz w:val="24"/>
          <w:szCs w:val="24"/>
        </w:rPr>
      </w:pPr>
      <w:bookmarkStart w:id="19" w:name="_heading=h.bwvjrktp0zkn" w:colFirst="0" w:colLast="0"/>
      <w:bookmarkEnd w:id="19"/>
    </w:p>
    <w:p w14:paraId="3E8A78BA" w14:textId="77777777" w:rsidR="00281D65" w:rsidRDefault="00281D65">
      <w:pPr>
        <w:spacing w:line="240" w:lineRule="auto"/>
        <w:ind w:left="567"/>
        <w:jc w:val="both"/>
        <w:rPr>
          <w:sz w:val="24"/>
          <w:szCs w:val="24"/>
        </w:rPr>
      </w:pPr>
    </w:p>
    <w:p w14:paraId="6390E516" w14:textId="77777777" w:rsidR="00281D65" w:rsidRDefault="00281D65">
      <w:pPr>
        <w:spacing w:line="240" w:lineRule="auto"/>
        <w:ind w:left="567"/>
        <w:jc w:val="both"/>
        <w:rPr>
          <w:sz w:val="24"/>
          <w:szCs w:val="24"/>
        </w:rPr>
      </w:pPr>
    </w:p>
    <w:p w14:paraId="5BC67CB7" w14:textId="77777777" w:rsidR="00281D65" w:rsidRDefault="00281D65">
      <w:pPr>
        <w:spacing w:line="240" w:lineRule="auto"/>
        <w:ind w:left="567"/>
        <w:jc w:val="both"/>
        <w:rPr>
          <w:sz w:val="24"/>
          <w:szCs w:val="24"/>
        </w:rPr>
      </w:pPr>
    </w:p>
    <w:p w14:paraId="10B8577F" w14:textId="77777777" w:rsidR="00281D65" w:rsidRDefault="00281D65">
      <w:pPr>
        <w:spacing w:line="240" w:lineRule="auto"/>
        <w:ind w:left="567"/>
        <w:jc w:val="both"/>
        <w:rPr>
          <w:sz w:val="24"/>
          <w:szCs w:val="24"/>
        </w:rPr>
      </w:pPr>
    </w:p>
    <w:p w14:paraId="4F9DBD1A" w14:textId="77777777" w:rsidR="00281D65" w:rsidRDefault="00281D65">
      <w:pPr>
        <w:spacing w:line="240" w:lineRule="auto"/>
        <w:ind w:left="567"/>
        <w:jc w:val="both"/>
        <w:rPr>
          <w:sz w:val="24"/>
          <w:szCs w:val="24"/>
        </w:rPr>
      </w:pPr>
    </w:p>
    <w:p w14:paraId="654B9CD0" w14:textId="77777777" w:rsidR="00281D65" w:rsidRDefault="00281D65">
      <w:pPr>
        <w:spacing w:line="240" w:lineRule="auto"/>
        <w:ind w:left="567"/>
        <w:jc w:val="both"/>
        <w:rPr>
          <w:sz w:val="24"/>
          <w:szCs w:val="24"/>
        </w:rPr>
      </w:pPr>
    </w:p>
    <w:p w14:paraId="4407EF92" w14:textId="77777777" w:rsidR="00281D65" w:rsidRDefault="00281D65">
      <w:pPr>
        <w:spacing w:line="240" w:lineRule="auto"/>
        <w:ind w:left="567"/>
        <w:jc w:val="both"/>
        <w:rPr>
          <w:sz w:val="24"/>
          <w:szCs w:val="24"/>
        </w:rPr>
      </w:pPr>
    </w:p>
    <w:p w14:paraId="32FF1A77" w14:textId="77777777" w:rsidR="00281D65" w:rsidRDefault="00281D65">
      <w:pPr>
        <w:spacing w:line="240" w:lineRule="auto"/>
        <w:ind w:left="567"/>
        <w:jc w:val="both"/>
        <w:rPr>
          <w:sz w:val="24"/>
          <w:szCs w:val="24"/>
        </w:rPr>
      </w:pPr>
    </w:p>
    <w:p w14:paraId="497E8348" w14:textId="77777777" w:rsidR="00281D65" w:rsidRDefault="00281D65">
      <w:pPr>
        <w:spacing w:line="240" w:lineRule="auto"/>
        <w:ind w:left="567"/>
        <w:jc w:val="both"/>
        <w:rPr>
          <w:sz w:val="24"/>
          <w:szCs w:val="24"/>
        </w:rPr>
      </w:pPr>
    </w:p>
    <w:p w14:paraId="4B5DAD73" w14:textId="77777777" w:rsidR="00281D65" w:rsidRDefault="00281D65">
      <w:pPr>
        <w:spacing w:line="240" w:lineRule="auto"/>
        <w:ind w:left="567"/>
        <w:jc w:val="both"/>
        <w:rPr>
          <w:sz w:val="24"/>
          <w:szCs w:val="24"/>
        </w:rPr>
      </w:pPr>
    </w:p>
    <w:p w14:paraId="53CF3C92" w14:textId="77777777" w:rsidR="00281D65" w:rsidRDefault="00281D65">
      <w:pPr>
        <w:spacing w:line="240" w:lineRule="auto"/>
        <w:ind w:left="567"/>
        <w:jc w:val="both"/>
        <w:rPr>
          <w:sz w:val="24"/>
          <w:szCs w:val="24"/>
        </w:rPr>
      </w:pPr>
    </w:p>
    <w:p w14:paraId="30AC28ED" w14:textId="77777777" w:rsidR="00281D65" w:rsidRDefault="00281D65">
      <w:pPr>
        <w:spacing w:line="240" w:lineRule="auto"/>
        <w:ind w:left="567"/>
        <w:jc w:val="both"/>
        <w:rPr>
          <w:sz w:val="24"/>
          <w:szCs w:val="24"/>
        </w:rPr>
      </w:pPr>
    </w:p>
    <w:p w14:paraId="5204BCB4" w14:textId="77777777" w:rsidR="00281D65" w:rsidRDefault="00281D65">
      <w:pPr>
        <w:spacing w:line="240" w:lineRule="auto"/>
        <w:ind w:left="567"/>
        <w:jc w:val="both"/>
        <w:rPr>
          <w:sz w:val="24"/>
          <w:szCs w:val="24"/>
        </w:rPr>
      </w:pPr>
    </w:p>
    <w:p w14:paraId="0C6854D5" w14:textId="77777777" w:rsidR="00281D65" w:rsidRDefault="00281D65">
      <w:pPr>
        <w:spacing w:line="240" w:lineRule="auto"/>
        <w:ind w:left="567"/>
        <w:jc w:val="both"/>
        <w:rPr>
          <w:sz w:val="24"/>
          <w:szCs w:val="24"/>
        </w:rPr>
      </w:pPr>
    </w:p>
    <w:p w14:paraId="07C55441" w14:textId="77777777" w:rsidR="00281D65" w:rsidRDefault="00281D65">
      <w:pPr>
        <w:spacing w:line="240" w:lineRule="auto"/>
        <w:ind w:left="567"/>
        <w:jc w:val="both"/>
        <w:rPr>
          <w:sz w:val="24"/>
          <w:szCs w:val="24"/>
        </w:rPr>
      </w:pPr>
    </w:p>
    <w:p w14:paraId="3C913DC9" w14:textId="77777777" w:rsidR="00281D65" w:rsidRDefault="00281D65">
      <w:pPr>
        <w:spacing w:line="240" w:lineRule="auto"/>
        <w:ind w:left="567"/>
        <w:jc w:val="both"/>
        <w:rPr>
          <w:sz w:val="24"/>
          <w:szCs w:val="24"/>
        </w:rPr>
      </w:pPr>
    </w:p>
    <w:p w14:paraId="25838868" w14:textId="77777777" w:rsidR="00281D65" w:rsidRDefault="00281D65">
      <w:pPr>
        <w:spacing w:line="240" w:lineRule="auto"/>
        <w:ind w:left="567"/>
        <w:jc w:val="both"/>
        <w:rPr>
          <w:sz w:val="24"/>
          <w:szCs w:val="24"/>
        </w:rPr>
      </w:pPr>
    </w:p>
    <w:p w14:paraId="31B5620F" w14:textId="77777777" w:rsidR="00281D65" w:rsidRDefault="00281D65">
      <w:pPr>
        <w:spacing w:line="240" w:lineRule="auto"/>
        <w:ind w:left="567"/>
        <w:jc w:val="both"/>
        <w:rPr>
          <w:sz w:val="24"/>
          <w:szCs w:val="24"/>
        </w:rPr>
      </w:pPr>
    </w:p>
    <w:p w14:paraId="3B9534FD" w14:textId="77777777" w:rsidR="00281D65" w:rsidRDefault="00281D65">
      <w:pPr>
        <w:spacing w:line="240" w:lineRule="auto"/>
        <w:ind w:left="567"/>
        <w:jc w:val="both"/>
        <w:rPr>
          <w:sz w:val="24"/>
          <w:szCs w:val="24"/>
        </w:rPr>
      </w:pPr>
    </w:p>
    <w:p w14:paraId="3E366388" w14:textId="77777777" w:rsidR="00281D65" w:rsidRDefault="00281D65">
      <w:pPr>
        <w:spacing w:line="240" w:lineRule="auto"/>
        <w:ind w:left="567"/>
        <w:jc w:val="both"/>
        <w:rPr>
          <w:sz w:val="24"/>
          <w:szCs w:val="24"/>
        </w:rPr>
      </w:pPr>
    </w:p>
    <w:p w14:paraId="3EC44E71" w14:textId="77777777" w:rsidR="00281D65" w:rsidRDefault="00281D65">
      <w:pPr>
        <w:spacing w:line="240" w:lineRule="auto"/>
        <w:ind w:left="567"/>
        <w:jc w:val="both"/>
        <w:rPr>
          <w:sz w:val="24"/>
          <w:szCs w:val="24"/>
        </w:rPr>
      </w:pPr>
    </w:p>
    <w:p w14:paraId="492B59B5" w14:textId="77777777" w:rsidR="00281D65" w:rsidRDefault="00281D65">
      <w:pPr>
        <w:spacing w:line="240" w:lineRule="auto"/>
        <w:ind w:left="567"/>
        <w:jc w:val="both"/>
        <w:rPr>
          <w:sz w:val="24"/>
          <w:szCs w:val="24"/>
        </w:rPr>
      </w:pPr>
    </w:p>
    <w:p w14:paraId="408B43D7" w14:textId="77777777" w:rsidR="00281D65" w:rsidRDefault="00281D65">
      <w:pPr>
        <w:spacing w:line="240" w:lineRule="auto"/>
        <w:ind w:left="567"/>
        <w:jc w:val="both"/>
        <w:rPr>
          <w:sz w:val="24"/>
          <w:szCs w:val="24"/>
        </w:rPr>
      </w:pPr>
    </w:p>
    <w:p w14:paraId="2823C3B9" w14:textId="77777777" w:rsidR="00281D65" w:rsidRDefault="00281D65">
      <w:pPr>
        <w:spacing w:line="240" w:lineRule="auto"/>
        <w:ind w:left="567"/>
        <w:jc w:val="both"/>
        <w:rPr>
          <w:sz w:val="24"/>
          <w:szCs w:val="24"/>
        </w:rPr>
      </w:pPr>
    </w:p>
    <w:p w14:paraId="63CF00E1" w14:textId="77777777" w:rsidR="00281D65" w:rsidRDefault="00281D65">
      <w:pPr>
        <w:spacing w:line="240" w:lineRule="auto"/>
        <w:ind w:left="567"/>
        <w:jc w:val="both"/>
        <w:rPr>
          <w:sz w:val="24"/>
          <w:szCs w:val="24"/>
        </w:rPr>
      </w:pPr>
    </w:p>
    <w:p w14:paraId="16AD1A56" w14:textId="77777777" w:rsidR="00281D65" w:rsidRDefault="00281D65">
      <w:pPr>
        <w:spacing w:line="240" w:lineRule="auto"/>
        <w:ind w:left="567"/>
        <w:jc w:val="both"/>
        <w:rPr>
          <w:sz w:val="24"/>
          <w:szCs w:val="24"/>
        </w:rPr>
      </w:pPr>
    </w:p>
    <w:p w14:paraId="3F888FE1" w14:textId="77777777" w:rsidR="00281D65" w:rsidRDefault="00281D65">
      <w:pPr>
        <w:spacing w:line="240" w:lineRule="auto"/>
        <w:ind w:left="567"/>
        <w:jc w:val="both"/>
        <w:rPr>
          <w:sz w:val="24"/>
          <w:szCs w:val="24"/>
        </w:rPr>
      </w:pPr>
    </w:p>
    <w:p w14:paraId="64FA2B25" w14:textId="001104F5" w:rsidR="00404221" w:rsidRDefault="00000000" w:rsidP="001412C2">
      <w:pPr>
        <w:spacing w:line="240" w:lineRule="auto"/>
        <w:ind w:left="567"/>
        <w:jc w:val="center"/>
        <w:rPr>
          <w:sz w:val="28"/>
          <w:szCs w:val="28"/>
        </w:rPr>
      </w:pPr>
      <w:r w:rsidRPr="001412C2">
        <w:rPr>
          <w:b/>
          <w:color w:val="0070C0"/>
          <w:sz w:val="28"/>
          <w:szCs w:val="28"/>
          <w:u w:val="single"/>
        </w:rPr>
        <w:lastRenderedPageBreak/>
        <w:t>NDIS</w:t>
      </w:r>
      <w:r w:rsidR="001412C2">
        <w:rPr>
          <w:b/>
          <w:color w:val="0070C0"/>
          <w:sz w:val="28"/>
          <w:szCs w:val="28"/>
          <w:u w:val="single"/>
        </w:rPr>
        <w:t xml:space="preserve">, SDA PROCESS AND PROCEDURES </w:t>
      </w:r>
      <w:r w:rsidR="001412C2">
        <w:rPr>
          <w:b/>
          <w:sz w:val="28"/>
          <w:szCs w:val="28"/>
          <w:u w:val="single"/>
        </w:rPr>
        <w:t xml:space="preserve"> </w:t>
      </w:r>
      <w:r>
        <w:rPr>
          <w:b/>
          <w:sz w:val="28"/>
          <w:szCs w:val="28"/>
          <w:u w:val="single"/>
        </w:rPr>
        <w:br/>
      </w:r>
    </w:p>
    <w:p w14:paraId="6C5606D4" w14:textId="77777777" w:rsidR="00404221" w:rsidRPr="006166E9" w:rsidRDefault="00000000">
      <w:pPr>
        <w:pStyle w:val="Heading1"/>
        <w:keepNext w:val="0"/>
        <w:keepLines w:val="0"/>
        <w:spacing w:before="480" w:after="120"/>
        <w:jc w:val="both"/>
        <w:rPr>
          <w:sz w:val="28"/>
          <w:szCs w:val="28"/>
          <w:u w:val="single"/>
        </w:rPr>
      </w:pPr>
      <w:bookmarkStart w:id="20" w:name="_heading=h.g679v9j8d2fu" w:colFirst="0" w:colLast="0"/>
      <w:bookmarkEnd w:id="20"/>
      <w:r w:rsidRPr="006166E9">
        <w:rPr>
          <w:sz w:val="28"/>
          <w:szCs w:val="28"/>
          <w:u w:val="single"/>
        </w:rPr>
        <w:t>How to Calculate the amount you can collect for an SDA Home from the Government</w:t>
      </w:r>
    </w:p>
    <w:p w14:paraId="290B9A10" w14:textId="77777777" w:rsidR="00404221" w:rsidRDefault="00404221" w:rsidP="001412C2">
      <w:pPr>
        <w:spacing w:line="360" w:lineRule="auto"/>
      </w:pPr>
    </w:p>
    <w:p w14:paraId="3D221435" w14:textId="77777777" w:rsidR="00404221" w:rsidRDefault="00000000" w:rsidP="001412C2">
      <w:pPr>
        <w:pBdr>
          <w:top w:val="nil"/>
          <w:left w:val="nil"/>
          <w:bottom w:val="nil"/>
          <w:right w:val="nil"/>
          <w:between w:val="nil"/>
        </w:pBdr>
        <w:spacing w:line="360" w:lineRule="auto"/>
        <w:rPr>
          <w:color w:val="000000"/>
        </w:rPr>
      </w:pPr>
      <w:r>
        <w:rPr>
          <w:color w:val="000000"/>
        </w:rPr>
        <w:t>The Specialist Disability Accommodation (SDA) Price Calculator, available</w:t>
      </w:r>
      <w:hyperlink r:id="rId7">
        <w:r w:rsidR="00404221">
          <w:rPr>
            <w:color w:val="000000"/>
          </w:rPr>
          <w:t xml:space="preserve"> </w:t>
        </w:r>
      </w:hyperlink>
      <w:hyperlink r:id="rId8">
        <w:r w:rsidR="00404221">
          <w:rPr>
            <w:color w:val="1155CC"/>
            <w:u w:val="single"/>
          </w:rPr>
          <w:t>HERE</w:t>
        </w:r>
      </w:hyperlink>
      <w:r>
        <w:rPr>
          <w:color w:val="000000"/>
        </w:rPr>
        <w:t>, assists providers in estimating the annual government subsidy for an SDA dwelling.</w:t>
      </w:r>
    </w:p>
    <w:p w14:paraId="5F6DF82A" w14:textId="77777777" w:rsidR="00404221" w:rsidRDefault="00404221">
      <w:pPr>
        <w:pBdr>
          <w:top w:val="nil"/>
          <w:left w:val="nil"/>
          <w:bottom w:val="nil"/>
          <w:right w:val="nil"/>
          <w:between w:val="nil"/>
        </w:pBdr>
      </w:pPr>
    </w:p>
    <w:p w14:paraId="18D644F8" w14:textId="77777777" w:rsidR="00404221" w:rsidRDefault="00404221">
      <w:pPr>
        <w:pBdr>
          <w:top w:val="nil"/>
          <w:left w:val="nil"/>
          <w:bottom w:val="nil"/>
          <w:right w:val="nil"/>
          <w:between w:val="nil"/>
        </w:pBdr>
      </w:pPr>
    </w:p>
    <w:p w14:paraId="6F208C2C" w14:textId="77777777" w:rsidR="00404221" w:rsidRDefault="00000000">
      <w:pPr>
        <w:pStyle w:val="Heading2"/>
        <w:keepNext w:val="0"/>
        <w:keepLines w:val="0"/>
        <w:spacing w:after="80"/>
        <w:rPr>
          <w:b/>
          <w:sz w:val="34"/>
          <w:szCs w:val="34"/>
        </w:rPr>
      </w:pPr>
      <w:bookmarkStart w:id="21" w:name="_heading=h.l4895oayz27d" w:colFirst="0" w:colLast="0"/>
      <w:bookmarkEnd w:id="21"/>
      <w:r>
        <w:rPr>
          <w:b/>
          <w:sz w:val="34"/>
          <w:szCs w:val="34"/>
        </w:rPr>
        <w:t>Important Points</w:t>
      </w:r>
      <w:r>
        <w:rPr>
          <w:b/>
          <w:sz w:val="34"/>
          <w:szCs w:val="34"/>
        </w:rPr>
        <w:br/>
      </w:r>
    </w:p>
    <w:p w14:paraId="4EAE6906" w14:textId="77777777" w:rsidR="00404221" w:rsidRDefault="00000000">
      <w:pPr>
        <w:pBdr>
          <w:top w:val="nil"/>
          <w:left w:val="nil"/>
          <w:bottom w:val="nil"/>
          <w:right w:val="nil"/>
          <w:between w:val="nil"/>
        </w:pBdr>
      </w:pPr>
      <w:r>
        <w:rPr>
          <w:b/>
        </w:rPr>
        <w:t>Type of Dwelling</w:t>
      </w:r>
      <w:r>
        <w:t xml:space="preserve">, PF is always doing New Build. A new SDA dwelling is defined as any building that meets the published </w:t>
      </w:r>
      <w:proofErr w:type="gramStart"/>
      <w:r>
        <w:t>criteria</w:t>
      </w:r>
      <w:proofErr w:type="gramEnd"/>
      <w:r>
        <w:t xml:space="preserve"> and construction was completed after 1 April 2016.</w:t>
      </w:r>
    </w:p>
    <w:p w14:paraId="13FFDA88" w14:textId="77777777" w:rsidR="00404221" w:rsidRDefault="00404221"/>
    <w:p w14:paraId="596F5498" w14:textId="77777777" w:rsidR="00404221" w:rsidRDefault="00000000">
      <w:r>
        <w:rPr>
          <w:noProof/>
        </w:rPr>
        <w:drawing>
          <wp:inline distT="114300" distB="114300" distL="114300" distR="114300" wp14:anchorId="51C30D1F" wp14:editId="42DB497C">
            <wp:extent cx="5943600" cy="2184400"/>
            <wp:effectExtent l="0" t="0" r="0" b="0"/>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2184400"/>
                    </a:xfrm>
                    <a:prstGeom prst="rect">
                      <a:avLst/>
                    </a:prstGeom>
                    <a:ln/>
                  </pic:spPr>
                </pic:pic>
              </a:graphicData>
            </a:graphic>
          </wp:inline>
        </w:drawing>
      </w:r>
    </w:p>
    <w:p w14:paraId="1F0D261C" w14:textId="77777777" w:rsidR="00404221" w:rsidRDefault="00404221"/>
    <w:p w14:paraId="567BC04F" w14:textId="77777777" w:rsidR="00404221" w:rsidRDefault="00404221"/>
    <w:p w14:paraId="648D831E" w14:textId="77777777" w:rsidR="00404221" w:rsidRDefault="00000000">
      <w:pPr>
        <w:rPr>
          <w:b/>
        </w:rPr>
      </w:pPr>
      <w:r>
        <w:rPr>
          <w:b/>
        </w:rPr>
        <w:t>Building Type, PF is doing,</w:t>
      </w:r>
    </w:p>
    <w:p w14:paraId="23EC0FBC" w14:textId="77777777" w:rsidR="00404221" w:rsidRDefault="00000000">
      <w:pPr>
        <w:numPr>
          <w:ilvl w:val="0"/>
          <w:numId w:val="18"/>
        </w:numPr>
        <w:spacing w:before="240"/>
      </w:pPr>
      <w:r>
        <w:t>House, 2 residents</w:t>
      </w:r>
    </w:p>
    <w:p w14:paraId="3224601C" w14:textId="77777777" w:rsidR="00404221" w:rsidRDefault="00000000">
      <w:pPr>
        <w:numPr>
          <w:ilvl w:val="0"/>
          <w:numId w:val="18"/>
        </w:numPr>
      </w:pPr>
      <w:r>
        <w:t>House, 3 residents</w:t>
      </w:r>
    </w:p>
    <w:p w14:paraId="3887F095" w14:textId="77777777" w:rsidR="00404221" w:rsidRDefault="00000000">
      <w:pPr>
        <w:numPr>
          <w:ilvl w:val="0"/>
          <w:numId w:val="18"/>
        </w:numPr>
      </w:pPr>
      <w:r>
        <w:t>Villa/duplex/townhouse, 1 resident</w:t>
      </w:r>
    </w:p>
    <w:p w14:paraId="522558DF" w14:textId="77777777" w:rsidR="00404221" w:rsidRDefault="00000000">
      <w:pPr>
        <w:numPr>
          <w:ilvl w:val="0"/>
          <w:numId w:val="18"/>
        </w:numPr>
        <w:spacing w:after="240"/>
      </w:pPr>
      <w:r>
        <w:t>Villa/duplex/townhouse, 2 residents</w:t>
      </w:r>
    </w:p>
    <w:p w14:paraId="7DCF4D8E" w14:textId="77777777" w:rsidR="00404221" w:rsidRDefault="00404221"/>
    <w:p w14:paraId="14DF4C08" w14:textId="77777777" w:rsidR="00404221" w:rsidRDefault="00404221"/>
    <w:p w14:paraId="557483BB" w14:textId="77777777" w:rsidR="00404221" w:rsidRDefault="00404221"/>
    <w:p w14:paraId="71EE78F1" w14:textId="77777777" w:rsidR="00404221" w:rsidRDefault="00000000">
      <w:r>
        <w:rPr>
          <w:noProof/>
        </w:rPr>
        <w:lastRenderedPageBreak/>
        <w:drawing>
          <wp:inline distT="114300" distB="114300" distL="114300" distR="114300" wp14:anchorId="719EF11C" wp14:editId="7994C1EB">
            <wp:extent cx="5943600" cy="1800225"/>
            <wp:effectExtent l="0" t="0" r="0" b="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943600" cy="1800225"/>
                    </a:xfrm>
                    <a:prstGeom prst="rect">
                      <a:avLst/>
                    </a:prstGeom>
                    <a:ln/>
                  </pic:spPr>
                </pic:pic>
              </a:graphicData>
            </a:graphic>
          </wp:inline>
        </w:drawing>
      </w:r>
    </w:p>
    <w:p w14:paraId="64A2B7D9" w14:textId="77777777" w:rsidR="00404221" w:rsidRDefault="00404221"/>
    <w:p w14:paraId="5173FB3D" w14:textId="77777777" w:rsidR="00404221" w:rsidRDefault="00404221"/>
    <w:p w14:paraId="697A3337" w14:textId="77777777" w:rsidR="00404221" w:rsidRDefault="00000000">
      <w:pPr>
        <w:rPr>
          <w:b/>
        </w:rPr>
      </w:pPr>
      <w:r>
        <w:rPr>
          <w:b/>
        </w:rPr>
        <w:t>Design Categories (levels of support)</w:t>
      </w:r>
    </w:p>
    <w:p w14:paraId="100BBFF1" w14:textId="77777777" w:rsidR="00404221" w:rsidRDefault="00000000">
      <w:pPr>
        <w:spacing w:before="240" w:after="240"/>
      </w:pPr>
      <w:r>
        <w:t xml:space="preserve"> </w:t>
      </w:r>
    </w:p>
    <w:p w14:paraId="2DCF36CD" w14:textId="77777777" w:rsidR="00404221" w:rsidRDefault="00000000" w:rsidP="00A643D5">
      <w:pPr>
        <w:numPr>
          <w:ilvl w:val="0"/>
          <w:numId w:val="6"/>
        </w:numPr>
        <w:spacing w:before="240" w:line="360" w:lineRule="auto"/>
        <w:jc w:val="both"/>
      </w:pPr>
      <w:r>
        <w:rPr>
          <w:b/>
        </w:rPr>
        <w:t xml:space="preserve">Basic </w:t>
      </w:r>
      <w:r>
        <w:t>– Housing without specialist design features but with room for carer</w:t>
      </w:r>
    </w:p>
    <w:p w14:paraId="01761D6F" w14:textId="77777777" w:rsidR="00404221" w:rsidRDefault="00000000" w:rsidP="00A643D5">
      <w:pPr>
        <w:numPr>
          <w:ilvl w:val="0"/>
          <w:numId w:val="6"/>
        </w:numPr>
        <w:spacing w:line="360" w:lineRule="auto"/>
        <w:jc w:val="both"/>
      </w:pPr>
      <w:r>
        <w:rPr>
          <w:b/>
        </w:rPr>
        <w:t xml:space="preserve">Improved </w:t>
      </w:r>
      <w:proofErr w:type="spellStart"/>
      <w:r>
        <w:rPr>
          <w:b/>
        </w:rPr>
        <w:t>Liveability</w:t>
      </w:r>
      <w:proofErr w:type="spellEnd"/>
      <w:r>
        <w:t>- Housing has been designed to improve ‘</w:t>
      </w:r>
      <w:proofErr w:type="spellStart"/>
      <w:r>
        <w:t>liveability</w:t>
      </w:r>
      <w:proofErr w:type="spellEnd"/>
      <w:r>
        <w:t>’ by incorporating a reasonable level of physical access and enhanced provision for people with sensory, intellectual or cognitive impairment. (can still walk, but mentally disabled)</w:t>
      </w:r>
    </w:p>
    <w:p w14:paraId="2B53DF53" w14:textId="5F87EC7E" w:rsidR="00404221" w:rsidRDefault="00000000" w:rsidP="00A643D5">
      <w:pPr>
        <w:numPr>
          <w:ilvl w:val="0"/>
          <w:numId w:val="6"/>
        </w:numPr>
        <w:spacing w:line="360" w:lineRule="auto"/>
        <w:jc w:val="both"/>
      </w:pPr>
      <w:r>
        <w:rPr>
          <w:b/>
        </w:rPr>
        <w:t>Fully Accessible</w:t>
      </w:r>
      <w:r w:rsidR="00A643D5">
        <w:t>- Housing</w:t>
      </w:r>
      <w:r>
        <w:t xml:space="preserve"> is designed to assist people with </w:t>
      </w:r>
      <w:r w:rsidR="00A643D5">
        <w:t>significant</w:t>
      </w:r>
      <w:r>
        <w:t xml:space="preserve"> physical impairment by providing a high level of physical access features.  A person with significant physical impairment experiences an extreme or complete loss of the ability to perform one or more self-care or self-management functions.</w:t>
      </w:r>
    </w:p>
    <w:p w14:paraId="4BAB4F3D" w14:textId="2B0A3B5D" w:rsidR="00404221" w:rsidRDefault="00000000" w:rsidP="00A643D5">
      <w:pPr>
        <w:numPr>
          <w:ilvl w:val="0"/>
          <w:numId w:val="6"/>
        </w:numPr>
        <w:spacing w:line="360" w:lineRule="auto"/>
        <w:jc w:val="both"/>
      </w:pPr>
      <w:r>
        <w:rPr>
          <w:b/>
        </w:rPr>
        <w:t xml:space="preserve">Robust </w:t>
      </w:r>
      <w:r>
        <w:t xml:space="preserve">housing is designed and built to be resilient and provide high physical access provisions. This is achieved by using products, materials and features that </w:t>
      </w:r>
      <w:r w:rsidR="00A643D5">
        <w:t>minimize</w:t>
      </w:r>
      <w:r>
        <w:t xml:space="preserve"> risk to participants and the community and reduce the chance of reactive maintenance.</w:t>
      </w:r>
    </w:p>
    <w:p w14:paraId="060BC592" w14:textId="125C8B37" w:rsidR="00404221" w:rsidRDefault="00000000" w:rsidP="00A643D5">
      <w:pPr>
        <w:numPr>
          <w:ilvl w:val="0"/>
          <w:numId w:val="6"/>
        </w:numPr>
        <w:spacing w:after="240" w:line="360" w:lineRule="auto"/>
        <w:jc w:val="both"/>
      </w:pPr>
      <w:r>
        <w:rPr>
          <w:b/>
        </w:rPr>
        <w:t>High Physical Support</w:t>
      </w:r>
      <w:r>
        <w:t xml:space="preserve"> </w:t>
      </w:r>
      <w:r w:rsidR="00A643D5">
        <w:t>includes</w:t>
      </w:r>
      <w:r>
        <w:t xml:space="preserve"> features that provide enhanced physical access provisions for people with </w:t>
      </w:r>
      <w:r w:rsidR="00A643D5">
        <w:t>significant</w:t>
      </w:r>
      <w:r>
        <w:t xml:space="preserve"> physical impairment who have very high support needs. (sits in a wheelchair and cannot do anything mentally)</w:t>
      </w:r>
    </w:p>
    <w:p w14:paraId="042EA0EE" w14:textId="30A03EE5" w:rsidR="00404221" w:rsidRDefault="00000000">
      <w:r>
        <w:rPr>
          <w:noProof/>
        </w:rPr>
        <w:drawing>
          <wp:inline distT="114300" distB="114300" distL="114300" distR="114300" wp14:anchorId="5AE05339" wp14:editId="3198090E">
            <wp:extent cx="6068961" cy="1806565"/>
            <wp:effectExtent l="0" t="0" r="0" b="381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177073" cy="1838747"/>
                    </a:xfrm>
                    <a:prstGeom prst="rect">
                      <a:avLst/>
                    </a:prstGeom>
                    <a:ln/>
                  </pic:spPr>
                </pic:pic>
              </a:graphicData>
            </a:graphic>
          </wp:inline>
        </w:drawing>
      </w:r>
    </w:p>
    <w:p w14:paraId="0BE07B51" w14:textId="77777777" w:rsidR="00404221" w:rsidRDefault="00404221"/>
    <w:p w14:paraId="78812423" w14:textId="3751E6CA" w:rsidR="00404221" w:rsidRDefault="00000000" w:rsidP="00A643D5">
      <w:r>
        <w:rPr>
          <w:b/>
        </w:rPr>
        <w:t>On-site Overnight Assistance (OOA)</w:t>
      </w:r>
      <w:r>
        <w:t xml:space="preserve"> – person with disability employs OOA to look after them</w:t>
      </w:r>
    </w:p>
    <w:p w14:paraId="5E308F80" w14:textId="77777777" w:rsidR="00A643D5" w:rsidRDefault="00A643D5" w:rsidP="00A643D5"/>
    <w:p w14:paraId="0D543A32" w14:textId="77777777" w:rsidR="00404221" w:rsidRDefault="00000000" w:rsidP="00A643D5">
      <w:pPr>
        <w:spacing w:line="360" w:lineRule="auto"/>
      </w:pPr>
      <w:r>
        <w:t>Breakout room is for Robust housing Categories only</w:t>
      </w:r>
    </w:p>
    <w:p w14:paraId="5BD48656" w14:textId="16F89A63" w:rsidR="00404221" w:rsidRDefault="00000000" w:rsidP="00A643D5">
      <w:pPr>
        <w:spacing w:line="360" w:lineRule="auto"/>
      </w:pPr>
      <w:r>
        <w:t>Breakout Room, purposefully built to provide a high level of physical access provisions.</w:t>
      </w:r>
    </w:p>
    <w:p w14:paraId="06BE740B" w14:textId="77777777" w:rsidR="00A643D5" w:rsidRDefault="00A643D5" w:rsidP="00A643D5">
      <w:pPr>
        <w:spacing w:line="360" w:lineRule="auto"/>
      </w:pPr>
    </w:p>
    <w:p w14:paraId="0332792C" w14:textId="77777777" w:rsidR="00404221" w:rsidRDefault="00000000">
      <w:pPr>
        <w:rPr>
          <w:b/>
        </w:rPr>
      </w:pPr>
      <w:r>
        <w:rPr>
          <w:b/>
        </w:rPr>
        <w:t>Location</w:t>
      </w:r>
    </w:p>
    <w:p w14:paraId="02B2C867" w14:textId="77777777" w:rsidR="00A643D5" w:rsidRDefault="00A643D5">
      <w:pPr>
        <w:rPr>
          <w:b/>
        </w:rPr>
      </w:pPr>
    </w:p>
    <w:p w14:paraId="425F3DFD" w14:textId="77777777" w:rsidR="00404221" w:rsidRDefault="00404221"/>
    <w:p w14:paraId="5AD9E4CF" w14:textId="77777777" w:rsidR="00404221" w:rsidRDefault="00000000">
      <w:r>
        <w:rPr>
          <w:noProof/>
        </w:rPr>
        <w:drawing>
          <wp:inline distT="114300" distB="114300" distL="114300" distR="114300" wp14:anchorId="0623E922" wp14:editId="7F3A31AA">
            <wp:extent cx="5943600" cy="2476500"/>
            <wp:effectExtent l="19050" t="19050" r="19050" b="19050"/>
            <wp:docPr id="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943600" cy="2476500"/>
                    </a:xfrm>
                    <a:prstGeom prst="rect">
                      <a:avLst/>
                    </a:prstGeom>
                    <a:ln>
                      <a:solidFill>
                        <a:schemeClr val="tx1"/>
                      </a:solidFill>
                    </a:ln>
                  </pic:spPr>
                </pic:pic>
              </a:graphicData>
            </a:graphic>
          </wp:inline>
        </w:drawing>
      </w:r>
    </w:p>
    <w:p w14:paraId="742BB821" w14:textId="77777777" w:rsidR="00404221" w:rsidRDefault="00404221"/>
    <w:p w14:paraId="4C43CF83" w14:textId="77777777" w:rsidR="00404221" w:rsidRDefault="00404221"/>
    <w:p w14:paraId="607CA270" w14:textId="77777777" w:rsidR="00404221" w:rsidRDefault="00000000">
      <w:r>
        <w:t>Depending on where the property is you have different multipliers and that is shown in Location Factors Sheet</w:t>
      </w:r>
    </w:p>
    <w:p w14:paraId="28709854" w14:textId="77777777" w:rsidR="00404221" w:rsidRDefault="00404221"/>
    <w:p w14:paraId="029088BD" w14:textId="77777777" w:rsidR="00404221" w:rsidRDefault="00404221"/>
    <w:p w14:paraId="7DDA734D" w14:textId="77777777" w:rsidR="00404221" w:rsidRDefault="00000000">
      <w:r>
        <w:rPr>
          <w:noProof/>
        </w:rPr>
        <w:drawing>
          <wp:inline distT="114300" distB="114300" distL="114300" distR="114300" wp14:anchorId="435DAB45" wp14:editId="164FF084">
            <wp:extent cx="5943600" cy="476250"/>
            <wp:effectExtent l="19050" t="19050" r="19050" b="1905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476250"/>
                    </a:xfrm>
                    <a:prstGeom prst="rect">
                      <a:avLst/>
                    </a:prstGeom>
                    <a:ln>
                      <a:solidFill>
                        <a:schemeClr val="tx1"/>
                      </a:solidFill>
                    </a:ln>
                  </pic:spPr>
                </pic:pic>
              </a:graphicData>
            </a:graphic>
          </wp:inline>
        </w:drawing>
      </w:r>
    </w:p>
    <w:p w14:paraId="40865D77" w14:textId="77777777" w:rsidR="00404221" w:rsidRDefault="00404221"/>
    <w:p w14:paraId="7DBC7ECF" w14:textId="77777777" w:rsidR="00404221" w:rsidRDefault="00404221"/>
    <w:p w14:paraId="4359D092" w14:textId="77777777" w:rsidR="00404221" w:rsidRDefault="00000000">
      <w:r>
        <w:t>In this example, 1.08 multipliers,</w:t>
      </w:r>
    </w:p>
    <w:p w14:paraId="67A3572A" w14:textId="77777777" w:rsidR="00404221" w:rsidRDefault="00404221"/>
    <w:p w14:paraId="0053D634" w14:textId="77777777" w:rsidR="00404221" w:rsidRDefault="00000000">
      <w:r>
        <w:rPr>
          <w:noProof/>
        </w:rPr>
        <w:lastRenderedPageBreak/>
        <w:drawing>
          <wp:inline distT="114300" distB="114300" distL="114300" distR="114300" wp14:anchorId="05C27ABB" wp14:editId="09DB645E">
            <wp:extent cx="5943600" cy="1885950"/>
            <wp:effectExtent l="19050" t="19050" r="19050" b="19050"/>
            <wp:docPr id="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945407" cy="1886523"/>
                    </a:xfrm>
                    <a:prstGeom prst="rect">
                      <a:avLst/>
                    </a:prstGeom>
                    <a:ln>
                      <a:solidFill>
                        <a:schemeClr val="tx1"/>
                      </a:solidFill>
                    </a:ln>
                  </pic:spPr>
                </pic:pic>
              </a:graphicData>
            </a:graphic>
          </wp:inline>
        </w:drawing>
      </w:r>
    </w:p>
    <w:p w14:paraId="2B4D4A9B" w14:textId="77777777" w:rsidR="00404221" w:rsidRDefault="00404221"/>
    <w:p w14:paraId="4F33DB40" w14:textId="77777777" w:rsidR="00404221" w:rsidRDefault="00404221"/>
    <w:p w14:paraId="136EFE4B" w14:textId="77777777" w:rsidR="00404221" w:rsidRDefault="00000000">
      <w:r>
        <w:t xml:space="preserve">Another option will be </w:t>
      </w:r>
      <w:proofErr w:type="gramStart"/>
      <w:r>
        <w:t>adding  fire</w:t>
      </w:r>
      <w:proofErr w:type="gramEnd"/>
      <w:r>
        <w:t xml:space="preserve"> sprinklers</w:t>
      </w:r>
    </w:p>
    <w:p w14:paraId="241E4722" w14:textId="77777777" w:rsidR="00404221" w:rsidRDefault="00404221"/>
    <w:p w14:paraId="389BAC8F" w14:textId="77777777" w:rsidR="00404221" w:rsidRDefault="00404221"/>
    <w:p w14:paraId="4737AF2F" w14:textId="77777777" w:rsidR="00404221" w:rsidRDefault="00000000">
      <w:r>
        <w:rPr>
          <w:noProof/>
        </w:rPr>
        <w:drawing>
          <wp:inline distT="114300" distB="114300" distL="114300" distR="114300" wp14:anchorId="251E8170" wp14:editId="50939159">
            <wp:extent cx="6013040" cy="1143000"/>
            <wp:effectExtent l="19050" t="19050" r="26035" b="19050"/>
            <wp:docPr id="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6013347" cy="1143058"/>
                    </a:xfrm>
                    <a:prstGeom prst="rect">
                      <a:avLst/>
                    </a:prstGeom>
                    <a:ln>
                      <a:solidFill>
                        <a:schemeClr val="tx1"/>
                      </a:solidFill>
                    </a:ln>
                  </pic:spPr>
                </pic:pic>
              </a:graphicData>
            </a:graphic>
          </wp:inline>
        </w:drawing>
      </w:r>
    </w:p>
    <w:p w14:paraId="3E48719F" w14:textId="77777777" w:rsidR="00404221" w:rsidRDefault="00404221"/>
    <w:p w14:paraId="7C3BA88A" w14:textId="77777777" w:rsidR="00404221" w:rsidRDefault="00404221"/>
    <w:p w14:paraId="17BDB6CA" w14:textId="77777777" w:rsidR="00404221" w:rsidRDefault="00000000">
      <w:r>
        <w:t>Here is the total expected SDA amount that will come from the government as subsidy</w:t>
      </w:r>
    </w:p>
    <w:p w14:paraId="641A1236" w14:textId="77777777" w:rsidR="00404221" w:rsidRDefault="00404221"/>
    <w:p w14:paraId="57398F9C" w14:textId="77777777" w:rsidR="00404221" w:rsidRDefault="00404221"/>
    <w:p w14:paraId="56474663" w14:textId="77777777" w:rsidR="00404221" w:rsidRDefault="00000000">
      <w:r>
        <w:rPr>
          <w:noProof/>
        </w:rPr>
        <w:drawing>
          <wp:inline distT="114300" distB="114300" distL="114300" distR="114300" wp14:anchorId="41750E7F" wp14:editId="43AC3C58">
            <wp:extent cx="6012815" cy="733425"/>
            <wp:effectExtent l="19050" t="19050" r="26035" b="28575"/>
            <wp:docPr id="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6012815" cy="733425"/>
                    </a:xfrm>
                    <a:prstGeom prst="rect">
                      <a:avLst/>
                    </a:prstGeom>
                    <a:ln>
                      <a:solidFill>
                        <a:schemeClr val="tx1"/>
                      </a:solidFill>
                    </a:ln>
                  </pic:spPr>
                </pic:pic>
              </a:graphicData>
            </a:graphic>
          </wp:inline>
        </w:drawing>
      </w:r>
    </w:p>
    <w:p w14:paraId="07642154" w14:textId="77777777" w:rsidR="00404221" w:rsidRDefault="00404221"/>
    <w:p w14:paraId="275F536E" w14:textId="77777777" w:rsidR="00404221" w:rsidRDefault="00404221" w:rsidP="00A643D5">
      <w:pPr>
        <w:spacing w:line="360" w:lineRule="auto"/>
      </w:pPr>
    </w:p>
    <w:p w14:paraId="0F107A7B" w14:textId="63A335F8" w:rsidR="00404221" w:rsidRDefault="00000000" w:rsidP="00A643D5">
      <w:pPr>
        <w:spacing w:line="360" w:lineRule="auto"/>
      </w:pPr>
      <w:r>
        <w:t xml:space="preserve">On top of that, here are some additional </w:t>
      </w:r>
      <w:r w:rsidR="00A643D5">
        <w:t>amounts</w:t>
      </w:r>
      <w:r>
        <w:t xml:space="preserve"> that will be collected</w:t>
      </w:r>
    </w:p>
    <w:p w14:paraId="06377A28" w14:textId="77777777" w:rsidR="00404221" w:rsidRDefault="00000000" w:rsidP="00A643D5">
      <w:pPr>
        <w:spacing w:line="360" w:lineRule="auto"/>
      </w:pPr>
      <w:r>
        <w:t>MRRC - Maximum Reasonable Rent Contribution – This is the amount coming from the tenant</w:t>
      </w:r>
    </w:p>
    <w:p w14:paraId="15B91D52" w14:textId="67936AE7" w:rsidR="00404221" w:rsidRDefault="00000000" w:rsidP="00A643D5">
      <w:pPr>
        <w:spacing w:line="360" w:lineRule="auto"/>
      </w:pPr>
      <w:r>
        <w:t>which is an amount that is equal to/per fortnight</w:t>
      </w:r>
    </w:p>
    <w:p w14:paraId="79A6989E" w14:textId="77777777" w:rsidR="00404221" w:rsidRDefault="00000000" w:rsidP="00A643D5">
      <w:pPr>
        <w:numPr>
          <w:ilvl w:val="0"/>
          <w:numId w:val="1"/>
        </w:numPr>
        <w:spacing w:before="240" w:line="360" w:lineRule="auto"/>
      </w:pPr>
      <w:r w:rsidRPr="008E2BB7">
        <w:rPr>
          <w:b/>
          <w:bCs/>
        </w:rPr>
        <w:t>25 percent</w:t>
      </w:r>
      <w:r>
        <w:t xml:space="preserve"> of the maximum basic rate of the Disability Support Pension payable</w:t>
      </w:r>
    </w:p>
    <w:p w14:paraId="0739F0B2" w14:textId="77777777" w:rsidR="00404221" w:rsidRDefault="00000000" w:rsidP="00A643D5">
      <w:pPr>
        <w:numPr>
          <w:ilvl w:val="0"/>
          <w:numId w:val="1"/>
        </w:numPr>
        <w:spacing w:line="360" w:lineRule="auto"/>
      </w:pPr>
      <w:r>
        <w:t xml:space="preserve">Plus: </w:t>
      </w:r>
      <w:r w:rsidRPr="008E2BB7">
        <w:rPr>
          <w:b/>
          <w:bCs/>
        </w:rPr>
        <w:t>25 per cent</w:t>
      </w:r>
      <w:r>
        <w:t xml:space="preserve"> of the maximum rate of the Pension Supplement payable</w:t>
      </w:r>
    </w:p>
    <w:p w14:paraId="54D3838D" w14:textId="77777777" w:rsidR="00404221" w:rsidRDefault="00000000" w:rsidP="00A643D5">
      <w:pPr>
        <w:numPr>
          <w:ilvl w:val="0"/>
          <w:numId w:val="1"/>
        </w:numPr>
        <w:spacing w:after="240" w:line="360" w:lineRule="auto"/>
      </w:pPr>
      <w:r>
        <w:t xml:space="preserve">Plus: </w:t>
      </w:r>
      <w:r w:rsidRPr="008E2BB7">
        <w:rPr>
          <w:b/>
          <w:bCs/>
        </w:rPr>
        <w:t>100 per cent</w:t>
      </w:r>
      <w:r>
        <w:t xml:space="preserve"> of the maximum rate of Commonwealth Rent Assistance payable</w:t>
      </w:r>
    </w:p>
    <w:p w14:paraId="516A9C7A" w14:textId="77777777" w:rsidR="00404221" w:rsidRDefault="00404221"/>
    <w:p w14:paraId="0201CF83" w14:textId="77777777" w:rsidR="00404221" w:rsidRDefault="00000000">
      <w:r>
        <w:rPr>
          <w:noProof/>
        </w:rPr>
        <w:lastRenderedPageBreak/>
        <w:drawing>
          <wp:inline distT="114300" distB="114300" distL="114300" distR="114300" wp14:anchorId="70DBA0FA" wp14:editId="04636CA5">
            <wp:extent cx="5943600" cy="1181100"/>
            <wp:effectExtent l="19050" t="19050" r="19050" b="19050"/>
            <wp:docPr id="1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943600" cy="1181100"/>
                    </a:xfrm>
                    <a:prstGeom prst="rect">
                      <a:avLst/>
                    </a:prstGeom>
                    <a:ln>
                      <a:solidFill>
                        <a:schemeClr val="tx1"/>
                      </a:solidFill>
                    </a:ln>
                  </pic:spPr>
                </pic:pic>
              </a:graphicData>
            </a:graphic>
          </wp:inline>
        </w:drawing>
      </w:r>
    </w:p>
    <w:p w14:paraId="1A828A3E" w14:textId="77777777" w:rsidR="00404221" w:rsidRDefault="00404221"/>
    <w:p w14:paraId="1CFE221A" w14:textId="77777777" w:rsidR="00404221" w:rsidRDefault="00404221"/>
    <w:p w14:paraId="5C6F050D" w14:textId="77777777" w:rsidR="00404221" w:rsidRDefault="00000000">
      <w:r>
        <w:rPr>
          <w:noProof/>
        </w:rPr>
        <w:drawing>
          <wp:inline distT="114300" distB="114300" distL="114300" distR="114300" wp14:anchorId="18A0F554" wp14:editId="749509AF">
            <wp:extent cx="5943600" cy="4600575"/>
            <wp:effectExtent l="19050" t="19050" r="19050" b="28575"/>
            <wp:docPr id="1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943600" cy="4600575"/>
                    </a:xfrm>
                    <a:prstGeom prst="rect">
                      <a:avLst/>
                    </a:prstGeom>
                    <a:ln>
                      <a:solidFill>
                        <a:schemeClr val="tx1"/>
                      </a:solidFill>
                    </a:ln>
                  </pic:spPr>
                </pic:pic>
              </a:graphicData>
            </a:graphic>
          </wp:inline>
        </w:drawing>
      </w:r>
    </w:p>
    <w:p w14:paraId="2A21BA1C" w14:textId="77777777" w:rsidR="00404221" w:rsidRDefault="00404221"/>
    <w:p w14:paraId="6AED9DB5" w14:textId="77777777" w:rsidR="00404221" w:rsidRDefault="00404221"/>
    <w:p w14:paraId="38C82B48" w14:textId="77777777" w:rsidR="00404221" w:rsidRDefault="00000000">
      <w:r>
        <w:rPr>
          <w:noProof/>
        </w:rPr>
        <w:drawing>
          <wp:inline distT="114300" distB="114300" distL="114300" distR="114300" wp14:anchorId="2EC0F2AC" wp14:editId="1197F4E8">
            <wp:extent cx="5943600" cy="981075"/>
            <wp:effectExtent l="19050" t="19050" r="19050" b="28575"/>
            <wp:docPr id="1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3600" cy="981075"/>
                    </a:xfrm>
                    <a:prstGeom prst="rect">
                      <a:avLst/>
                    </a:prstGeom>
                    <a:ln>
                      <a:solidFill>
                        <a:schemeClr val="tx1"/>
                      </a:solidFill>
                    </a:ln>
                  </pic:spPr>
                </pic:pic>
              </a:graphicData>
            </a:graphic>
          </wp:inline>
        </w:drawing>
      </w:r>
    </w:p>
    <w:p w14:paraId="72312CD0" w14:textId="77777777" w:rsidR="00404221" w:rsidRDefault="00404221"/>
    <w:p w14:paraId="63912896" w14:textId="77777777" w:rsidR="00404221" w:rsidRDefault="00404221"/>
    <w:p w14:paraId="52CEFA9A" w14:textId="77777777" w:rsidR="00404221" w:rsidRDefault="00000000">
      <w:r>
        <w:rPr>
          <w:noProof/>
        </w:rPr>
        <w:lastRenderedPageBreak/>
        <w:drawing>
          <wp:inline distT="114300" distB="114300" distL="114300" distR="114300" wp14:anchorId="6A655FAF" wp14:editId="0E16569B">
            <wp:extent cx="5943600" cy="981075"/>
            <wp:effectExtent l="19050" t="19050" r="19050" b="28575"/>
            <wp:docPr id="1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3600" cy="981075"/>
                    </a:xfrm>
                    <a:prstGeom prst="rect">
                      <a:avLst/>
                    </a:prstGeom>
                    <a:ln>
                      <a:solidFill>
                        <a:schemeClr val="tx1"/>
                      </a:solidFill>
                    </a:ln>
                  </pic:spPr>
                </pic:pic>
              </a:graphicData>
            </a:graphic>
          </wp:inline>
        </w:drawing>
      </w:r>
    </w:p>
    <w:p w14:paraId="6970C64D" w14:textId="77777777" w:rsidR="00404221" w:rsidRDefault="00404221"/>
    <w:p w14:paraId="18D0442B" w14:textId="77777777" w:rsidR="00404221" w:rsidRDefault="00404221"/>
    <w:p w14:paraId="08D3F1E7" w14:textId="77777777" w:rsidR="00404221" w:rsidRDefault="00404221"/>
    <w:p w14:paraId="77B9C13C" w14:textId="77777777" w:rsidR="00907055" w:rsidRDefault="00907055"/>
    <w:p w14:paraId="24C711CC" w14:textId="3950B26A" w:rsidR="00907055" w:rsidRPr="00751544" w:rsidRDefault="00907055" w:rsidP="00907055">
      <w:pPr>
        <w:pStyle w:val="Heading1"/>
        <w:keepNext w:val="0"/>
        <w:keepLines w:val="0"/>
        <w:numPr>
          <w:ilvl w:val="1"/>
          <w:numId w:val="27"/>
        </w:numPr>
        <w:spacing w:before="480" w:after="120"/>
        <w:jc w:val="both"/>
        <w:rPr>
          <w:sz w:val="28"/>
          <w:szCs w:val="28"/>
          <w:highlight w:val="yellow"/>
          <w:u w:val="single"/>
        </w:rPr>
      </w:pPr>
      <w:r w:rsidRPr="00751544">
        <w:rPr>
          <w:sz w:val="28"/>
          <w:szCs w:val="28"/>
          <w:highlight w:val="yellow"/>
          <w:u w:val="single"/>
        </w:rPr>
        <w:t xml:space="preserve">SDA DWELLING REGISTARTION </w:t>
      </w:r>
      <w:r w:rsidR="004357F6" w:rsidRPr="00751544">
        <w:rPr>
          <w:sz w:val="28"/>
          <w:szCs w:val="28"/>
          <w:highlight w:val="yellow"/>
          <w:u w:val="single"/>
        </w:rPr>
        <w:t>PROCESS:</w:t>
      </w:r>
    </w:p>
    <w:p w14:paraId="52B80A0C" w14:textId="77777777" w:rsidR="00907055" w:rsidRDefault="00907055" w:rsidP="00907055"/>
    <w:p w14:paraId="658A8B93" w14:textId="77777777" w:rsidR="00907055" w:rsidRDefault="00907055" w:rsidP="00907055"/>
    <w:p w14:paraId="19485820" w14:textId="7715A6A9" w:rsidR="005F7477" w:rsidRDefault="005F7477" w:rsidP="005F7477">
      <w:pPr>
        <w:rPr>
          <w:b/>
          <w:bCs/>
          <w:lang w:val="en-AU"/>
        </w:rPr>
      </w:pPr>
      <w:r w:rsidRPr="005F7477">
        <w:rPr>
          <w:b/>
          <w:bCs/>
          <w:lang w:val="en-AU"/>
        </w:rPr>
        <w:t>SDA Dwelling Registration – Step-by-Step Guide (NDIS)</w:t>
      </w:r>
      <w:r>
        <w:rPr>
          <w:b/>
          <w:bCs/>
          <w:lang w:val="en-AU"/>
        </w:rPr>
        <w:t>:</w:t>
      </w:r>
    </w:p>
    <w:p w14:paraId="7ED531FB" w14:textId="77777777" w:rsidR="005F7477" w:rsidRPr="005F7477" w:rsidRDefault="005F7477" w:rsidP="005F7477">
      <w:pPr>
        <w:spacing w:line="360" w:lineRule="auto"/>
        <w:jc w:val="both"/>
        <w:rPr>
          <w:lang w:val="en-AU"/>
        </w:rPr>
      </w:pPr>
    </w:p>
    <w:p w14:paraId="07697635" w14:textId="77777777" w:rsidR="005F7477" w:rsidRDefault="005F7477" w:rsidP="005F7477">
      <w:pPr>
        <w:spacing w:line="360" w:lineRule="auto"/>
        <w:jc w:val="both"/>
        <w:rPr>
          <w:lang w:val="en-AU"/>
        </w:rPr>
      </w:pPr>
      <w:r w:rsidRPr="005F7477">
        <w:rPr>
          <w:lang w:val="en-AU"/>
        </w:rPr>
        <w:t>This section outlines the end-to-end process for registering a new dwelling as SDA through the NDIS Provider Portal. It is critical that all mandatory documents are prepared and uploaded together in one submission to avoid delays or rejection.</w:t>
      </w:r>
    </w:p>
    <w:p w14:paraId="0622A3EF" w14:textId="77777777" w:rsidR="005F7477" w:rsidRDefault="005F7477" w:rsidP="005F7477">
      <w:pPr>
        <w:spacing w:line="360" w:lineRule="auto"/>
        <w:jc w:val="both"/>
        <w:rPr>
          <w:lang w:val="en-AU"/>
        </w:rPr>
      </w:pPr>
    </w:p>
    <w:p w14:paraId="2DA8C3DD" w14:textId="5356BDBD" w:rsidR="005F7477" w:rsidRDefault="005F7477" w:rsidP="005F7477">
      <w:pPr>
        <w:spacing w:line="360" w:lineRule="auto"/>
        <w:jc w:val="both"/>
        <w:rPr>
          <w:lang w:val="en-AU"/>
        </w:rPr>
      </w:pPr>
      <w:r w:rsidRPr="005F7477">
        <w:rPr>
          <w:noProof/>
          <w:lang w:val="en-AU"/>
        </w:rPr>
        <w:drawing>
          <wp:inline distT="0" distB="0" distL="0" distR="0" wp14:anchorId="41B9EA1B" wp14:editId="51B396DA">
            <wp:extent cx="6237759" cy="3549650"/>
            <wp:effectExtent l="19050" t="19050" r="10795" b="12700"/>
            <wp:docPr id="170071508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15087" name="Picture 1" descr="A diagram of a process&#10;&#10;AI-generated content may be incorrect."/>
                    <pic:cNvPicPr/>
                  </pic:nvPicPr>
                  <pic:blipFill>
                    <a:blip r:embed="rId20"/>
                    <a:stretch>
                      <a:fillRect/>
                    </a:stretch>
                  </pic:blipFill>
                  <pic:spPr>
                    <a:xfrm>
                      <a:off x="0" y="0"/>
                      <a:ext cx="6245215" cy="3553893"/>
                    </a:xfrm>
                    <a:prstGeom prst="rect">
                      <a:avLst/>
                    </a:prstGeom>
                    <a:ln>
                      <a:solidFill>
                        <a:schemeClr val="tx1"/>
                      </a:solidFill>
                    </a:ln>
                  </pic:spPr>
                </pic:pic>
              </a:graphicData>
            </a:graphic>
          </wp:inline>
        </w:drawing>
      </w:r>
    </w:p>
    <w:p w14:paraId="3BB0D470" w14:textId="77777777" w:rsidR="005F7477" w:rsidRDefault="005F7477" w:rsidP="005F7477">
      <w:pPr>
        <w:spacing w:line="360" w:lineRule="auto"/>
        <w:jc w:val="both"/>
        <w:rPr>
          <w:lang w:val="en-AU"/>
        </w:rPr>
      </w:pPr>
    </w:p>
    <w:p w14:paraId="73E873AB" w14:textId="53EB5A20" w:rsidR="005F7477" w:rsidRPr="005F7477" w:rsidRDefault="005F7477" w:rsidP="005F7477">
      <w:pPr>
        <w:rPr>
          <w:lang w:val="en-AU"/>
        </w:rPr>
      </w:pPr>
    </w:p>
    <w:p w14:paraId="37AA4B9A" w14:textId="63871142" w:rsidR="005F7477" w:rsidRDefault="005F7477" w:rsidP="005F7477">
      <w:pPr>
        <w:rPr>
          <w:b/>
          <w:bCs/>
          <w:lang w:val="en-AU"/>
        </w:rPr>
      </w:pPr>
      <w:r w:rsidRPr="005F7477">
        <w:rPr>
          <w:b/>
          <w:bCs/>
          <w:lang w:val="en-AU"/>
        </w:rPr>
        <w:lastRenderedPageBreak/>
        <w:t>STEP 1: PRE-APPLICATION PREPARATION (CRITICAL)</w:t>
      </w:r>
      <w:r>
        <w:rPr>
          <w:b/>
          <w:bCs/>
          <w:lang w:val="en-AU"/>
        </w:rPr>
        <w:t xml:space="preserve">: </w:t>
      </w:r>
    </w:p>
    <w:p w14:paraId="5ED99CCD" w14:textId="77777777" w:rsidR="005F7477" w:rsidRPr="005F7477" w:rsidRDefault="005F7477" w:rsidP="005F7477">
      <w:pPr>
        <w:rPr>
          <w:b/>
          <w:bCs/>
          <w:lang w:val="en-AU"/>
        </w:rPr>
      </w:pPr>
    </w:p>
    <w:p w14:paraId="2D12C85E" w14:textId="569D454C" w:rsidR="005F7477" w:rsidRDefault="005F7477" w:rsidP="005F7477">
      <w:pPr>
        <w:spacing w:line="360" w:lineRule="auto"/>
        <w:jc w:val="both"/>
        <w:rPr>
          <w:lang w:val="en-AU"/>
        </w:rPr>
      </w:pPr>
      <w:r w:rsidRPr="005F7477">
        <w:rPr>
          <w:lang w:val="en-AU"/>
        </w:rPr>
        <w:t>Before accessing the NDIS portal, the SDA Provider must ensure all required documents are finalised, verified, and available. It is important that all documents must be uploaded at the same time, in one complete submission. Partial or staged uploads will delay assessment.</w:t>
      </w:r>
    </w:p>
    <w:p w14:paraId="451DE224" w14:textId="77777777" w:rsidR="005F7477" w:rsidRPr="005F7477" w:rsidRDefault="005F7477" w:rsidP="005F7477">
      <w:pPr>
        <w:spacing w:line="360" w:lineRule="auto"/>
        <w:jc w:val="both"/>
        <w:rPr>
          <w:lang w:val="en-AU"/>
        </w:rPr>
      </w:pPr>
    </w:p>
    <w:p w14:paraId="449D9717" w14:textId="77777777" w:rsidR="005F7477" w:rsidRDefault="005F7477" w:rsidP="005F7477">
      <w:pPr>
        <w:rPr>
          <w:b/>
          <w:bCs/>
          <w:lang w:val="en-AU"/>
        </w:rPr>
      </w:pPr>
      <w:r w:rsidRPr="005F7477">
        <w:rPr>
          <w:b/>
          <w:bCs/>
          <w:lang w:val="en-AU"/>
        </w:rPr>
        <w:t>Mandatory Documents Checklist</w:t>
      </w:r>
    </w:p>
    <w:p w14:paraId="173E2D97" w14:textId="77777777" w:rsidR="005F7477" w:rsidRPr="005F7477" w:rsidRDefault="005F7477" w:rsidP="005F7477">
      <w:pPr>
        <w:rPr>
          <w:b/>
          <w:bCs/>
          <w:lang w:val="en-AU"/>
        </w:rPr>
      </w:pPr>
    </w:p>
    <w:p w14:paraId="6CBA1822" w14:textId="77777777" w:rsidR="005F7477" w:rsidRPr="005F7477" w:rsidRDefault="005F7477" w:rsidP="005F7477">
      <w:pPr>
        <w:numPr>
          <w:ilvl w:val="0"/>
          <w:numId w:val="28"/>
        </w:numPr>
        <w:spacing w:line="360" w:lineRule="auto"/>
        <w:rPr>
          <w:lang w:val="en-AU"/>
        </w:rPr>
      </w:pPr>
      <w:r w:rsidRPr="005F7477">
        <w:rPr>
          <w:b/>
          <w:bCs/>
          <w:lang w:val="en-AU"/>
        </w:rPr>
        <w:t>Recent Rates Notice (Proof of Ownership)</w:t>
      </w:r>
    </w:p>
    <w:p w14:paraId="3A3CB4D5" w14:textId="77777777" w:rsidR="005F7477" w:rsidRPr="005F7477" w:rsidRDefault="005F7477" w:rsidP="005F7477">
      <w:pPr>
        <w:numPr>
          <w:ilvl w:val="1"/>
          <w:numId w:val="28"/>
        </w:numPr>
        <w:spacing w:line="360" w:lineRule="auto"/>
        <w:rPr>
          <w:lang w:val="en-AU"/>
        </w:rPr>
      </w:pPr>
      <w:r w:rsidRPr="005F7477">
        <w:rPr>
          <w:lang w:val="en-AU"/>
        </w:rPr>
        <w:t>Must be current (generally within the last 12 months)</w:t>
      </w:r>
    </w:p>
    <w:p w14:paraId="45F2192F" w14:textId="77777777" w:rsidR="005F7477" w:rsidRPr="005F7477" w:rsidRDefault="005F7477" w:rsidP="005F7477">
      <w:pPr>
        <w:numPr>
          <w:ilvl w:val="1"/>
          <w:numId w:val="28"/>
        </w:numPr>
        <w:spacing w:line="360" w:lineRule="auto"/>
        <w:rPr>
          <w:lang w:val="en-AU"/>
        </w:rPr>
      </w:pPr>
      <w:r w:rsidRPr="005F7477">
        <w:rPr>
          <w:lang w:val="en-AU"/>
        </w:rPr>
        <w:t>Confirms legal owner(s) of the dwelling</w:t>
      </w:r>
    </w:p>
    <w:p w14:paraId="73BCF6B0" w14:textId="77777777" w:rsidR="005F7477" w:rsidRPr="005F7477" w:rsidRDefault="005F7477" w:rsidP="005F7477">
      <w:pPr>
        <w:numPr>
          <w:ilvl w:val="0"/>
          <w:numId w:val="28"/>
        </w:numPr>
        <w:spacing w:line="360" w:lineRule="auto"/>
        <w:rPr>
          <w:lang w:val="en-AU"/>
        </w:rPr>
      </w:pPr>
      <w:r w:rsidRPr="005F7477">
        <w:rPr>
          <w:b/>
          <w:bCs/>
          <w:lang w:val="en-AU"/>
        </w:rPr>
        <w:t>Permission to Enrol Letter</w:t>
      </w:r>
      <w:r w:rsidRPr="005F7477">
        <w:rPr>
          <w:lang w:val="en-AU"/>
        </w:rPr>
        <w:t xml:space="preserve"> </w:t>
      </w:r>
      <w:r w:rsidRPr="005F7477">
        <w:rPr>
          <w:i/>
          <w:iCs/>
          <w:lang w:val="en-AU"/>
        </w:rPr>
        <w:t>(Required where Owner ≠ SDA Provider)</w:t>
      </w:r>
      <w:r w:rsidRPr="005F7477">
        <w:rPr>
          <w:lang w:val="en-AU"/>
        </w:rPr>
        <w:br/>
        <w:t>The letter must confirm:</w:t>
      </w:r>
    </w:p>
    <w:p w14:paraId="3350BD3E" w14:textId="77777777" w:rsidR="005F7477" w:rsidRPr="005F7477" w:rsidRDefault="005F7477" w:rsidP="005F7477">
      <w:pPr>
        <w:numPr>
          <w:ilvl w:val="1"/>
          <w:numId w:val="28"/>
        </w:numPr>
        <w:spacing w:line="360" w:lineRule="auto"/>
        <w:rPr>
          <w:lang w:val="en-AU"/>
        </w:rPr>
      </w:pPr>
      <w:r w:rsidRPr="005F7477">
        <w:rPr>
          <w:lang w:val="en-AU"/>
        </w:rPr>
        <w:t>The owner grants permission to the SDA Provider to enrol the dwelling, and</w:t>
      </w:r>
    </w:p>
    <w:p w14:paraId="3B78BE61" w14:textId="77777777" w:rsidR="005F7477" w:rsidRPr="005F7477" w:rsidRDefault="005F7477" w:rsidP="005F7477">
      <w:pPr>
        <w:numPr>
          <w:ilvl w:val="1"/>
          <w:numId w:val="28"/>
        </w:numPr>
        <w:spacing w:line="360" w:lineRule="auto"/>
        <w:rPr>
          <w:lang w:val="en-AU"/>
        </w:rPr>
      </w:pPr>
      <w:r w:rsidRPr="005F7477">
        <w:rPr>
          <w:lang w:val="en-AU"/>
        </w:rPr>
        <w:t>The owner will not separately apply to enrol the dwelling</w:t>
      </w:r>
    </w:p>
    <w:p w14:paraId="222C5453" w14:textId="77777777" w:rsidR="005F7477" w:rsidRPr="005F7477" w:rsidRDefault="005F7477" w:rsidP="005F7477">
      <w:pPr>
        <w:spacing w:line="360" w:lineRule="auto"/>
        <w:ind w:firstLine="720"/>
        <w:rPr>
          <w:lang w:val="en-AU"/>
        </w:rPr>
      </w:pPr>
      <w:r w:rsidRPr="005F7477">
        <w:rPr>
          <w:b/>
          <w:bCs/>
          <w:lang w:val="en-AU"/>
        </w:rPr>
        <w:t>Requirements:</w:t>
      </w:r>
    </w:p>
    <w:p w14:paraId="19ABB9C3" w14:textId="77777777" w:rsidR="005F7477" w:rsidRPr="005F7477" w:rsidRDefault="005F7477" w:rsidP="005F7477">
      <w:pPr>
        <w:numPr>
          <w:ilvl w:val="1"/>
          <w:numId w:val="28"/>
        </w:numPr>
        <w:spacing w:line="360" w:lineRule="auto"/>
        <w:rPr>
          <w:lang w:val="en-AU"/>
        </w:rPr>
      </w:pPr>
      <w:r w:rsidRPr="005F7477">
        <w:rPr>
          <w:lang w:val="en-AU"/>
        </w:rPr>
        <w:t>Signed by the legal owner(s) named on ownership documents</w:t>
      </w:r>
    </w:p>
    <w:p w14:paraId="6C023DDC" w14:textId="77777777" w:rsidR="005F7477" w:rsidRPr="005F7477" w:rsidRDefault="005F7477" w:rsidP="005F7477">
      <w:pPr>
        <w:numPr>
          <w:ilvl w:val="1"/>
          <w:numId w:val="28"/>
        </w:numPr>
        <w:spacing w:line="360" w:lineRule="auto"/>
        <w:rPr>
          <w:lang w:val="en-AU"/>
        </w:rPr>
      </w:pPr>
      <w:r w:rsidRPr="005F7477">
        <w:rPr>
          <w:lang w:val="en-AU"/>
        </w:rPr>
        <w:t>If owner is a company/trust: signed by an authorised representative</w:t>
      </w:r>
    </w:p>
    <w:p w14:paraId="2D0C20D3" w14:textId="77777777" w:rsidR="005F7477" w:rsidRPr="005F7477" w:rsidRDefault="005F7477" w:rsidP="005F7477">
      <w:pPr>
        <w:numPr>
          <w:ilvl w:val="1"/>
          <w:numId w:val="28"/>
        </w:numPr>
        <w:spacing w:line="360" w:lineRule="auto"/>
        <w:rPr>
          <w:lang w:val="en-AU"/>
        </w:rPr>
      </w:pPr>
      <w:r w:rsidRPr="005F7477">
        <w:rPr>
          <w:lang w:val="en-AU"/>
        </w:rPr>
        <w:t>Must include evidence of authority (e.g. ASIC extract or company/trust extract)</w:t>
      </w:r>
    </w:p>
    <w:p w14:paraId="45541AE4" w14:textId="77777777" w:rsidR="005F7477" w:rsidRPr="005F7477" w:rsidRDefault="005F7477" w:rsidP="005F7477">
      <w:pPr>
        <w:numPr>
          <w:ilvl w:val="0"/>
          <w:numId w:val="28"/>
        </w:numPr>
        <w:spacing w:line="360" w:lineRule="auto"/>
        <w:rPr>
          <w:lang w:val="en-AU"/>
        </w:rPr>
      </w:pPr>
      <w:r w:rsidRPr="005F7477">
        <w:rPr>
          <w:b/>
          <w:bCs/>
          <w:lang w:val="en-AU"/>
        </w:rPr>
        <w:t>Certificate of Occupancy / Certificate of Completion</w:t>
      </w:r>
    </w:p>
    <w:p w14:paraId="4698674F" w14:textId="77777777" w:rsidR="005F7477" w:rsidRPr="005F7477" w:rsidRDefault="005F7477" w:rsidP="005F7477">
      <w:pPr>
        <w:numPr>
          <w:ilvl w:val="1"/>
          <w:numId w:val="28"/>
        </w:numPr>
        <w:spacing w:line="360" w:lineRule="auto"/>
        <w:rPr>
          <w:lang w:val="en-AU"/>
        </w:rPr>
      </w:pPr>
      <w:r w:rsidRPr="005F7477">
        <w:rPr>
          <w:lang w:val="en-AU"/>
        </w:rPr>
        <w:t>Confirms the dwelling is legally complete and fit for occupation</w:t>
      </w:r>
    </w:p>
    <w:p w14:paraId="5FC00A4E" w14:textId="77777777" w:rsidR="005F7477" w:rsidRPr="005F7477" w:rsidRDefault="005F7477" w:rsidP="005F7477">
      <w:pPr>
        <w:numPr>
          <w:ilvl w:val="1"/>
          <w:numId w:val="28"/>
        </w:numPr>
        <w:spacing w:line="360" w:lineRule="auto"/>
        <w:rPr>
          <w:lang w:val="en-AU"/>
        </w:rPr>
      </w:pPr>
      <w:r w:rsidRPr="005F7477">
        <w:rPr>
          <w:lang w:val="en-AU"/>
        </w:rPr>
        <w:t>Flattened PDF version preferred</w:t>
      </w:r>
    </w:p>
    <w:p w14:paraId="65582C8C" w14:textId="77777777" w:rsidR="005F7477" w:rsidRPr="005F7477" w:rsidRDefault="005F7477" w:rsidP="005F7477">
      <w:pPr>
        <w:numPr>
          <w:ilvl w:val="0"/>
          <w:numId w:val="28"/>
        </w:numPr>
        <w:spacing w:line="360" w:lineRule="auto"/>
        <w:rPr>
          <w:lang w:val="en-AU"/>
        </w:rPr>
      </w:pPr>
      <w:r w:rsidRPr="005F7477">
        <w:rPr>
          <w:b/>
          <w:bCs/>
          <w:lang w:val="en-AU"/>
        </w:rPr>
        <w:t>SDA Design Standard – Final As-Built Certification</w:t>
      </w:r>
      <w:r w:rsidRPr="005F7477">
        <w:rPr>
          <w:lang w:val="en-AU"/>
        </w:rPr>
        <w:t xml:space="preserve"> </w:t>
      </w:r>
      <w:r w:rsidRPr="005F7477">
        <w:rPr>
          <w:i/>
          <w:iCs/>
          <w:lang w:val="en-AU"/>
        </w:rPr>
        <w:t>(New Build / Refurbishment)</w:t>
      </w:r>
      <w:r w:rsidRPr="005F7477">
        <w:rPr>
          <w:lang w:val="en-AU"/>
        </w:rPr>
        <w:br/>
        <w:t xml:space="preserve">Prepared by an </w:t>
      </w:r>
      <w:r w:rsidRPr="005F7477">
        <w:rPr>
          <w:b/>
          <w:bCs/>
          <w:lang w:val="en-AU"/>
        </w:rPr>
        <w:t>accredited third-party SDA assessor</w:t>
      </w:r>
      <w:r w:rsidRPr="005F7477">
        <w:rPr>
          <w:lang w:val="en-AU"/>
        </w:rPr>
        <w:t>, including:</w:t>
      </w:r>
    </w:p>
    <w:p w14:paraId="02B1EB60" w14:textId="77777777" w:rsidR="005F7477" w:rsidRPr="005F7477" w:rsidRDefault="005F7477" w:rsidP="005F7477">
      <w:pPr>
        <w:numPr>
          <w:ilvl w:val="1"/>
          <w:numId w:val="28"/>
        </w:numPr>
        <w:spacing w:line="360" w:lineRule="auto"/>
        <w:rPr>
          <w:lang w:val="en-AU"/>
        </w:rPr>
      </w:pPr>
      <w:r w:rsidRPr="005F7477">
        <w:rPr>
          <w:lang w:val="en-AU"/>
        </w:rPr>
        <w:t>SDA Assessment Summary Report</w:t>
      </w:r>
    </w:p>
    <w:p w14:paraId="7E9F86A8" w14:textId="77777777" w:rsidR="005F7477" w:rsidRPr="005F7477" w:rsidRDefault="005F7477" w:rsidP="005F7477">
      <w:pPr>
        <w:numPr>
          <w:ilvl w:val="1"/>
          <w:numId w:val="28"/>
        </w:numPr>
        <w:spacing w:line="360" w:lineRule="auto"/>
        <w:rPr>
          <w:lang w:val="en-AU"/>
        </w:rPr>
      </w:pPr>
      <w:r w:rsidRPr="005F7477">
        <w:rPr>
          <w:lang w:val="en-AU"/>
        </w:rPr>
        <w:t xml:space="preserve">SDA Compliance Certificate (Final </w:t>
      </w:r>
      <w:proofErr w:type="gramStart"/>
      <w:r w:rsidRPr="005F7477">
        <w:rPr>
          <w:lang w:val="en-AU"/>
        </w:rPr>
        <w:t>As-Built</w:t>
      </w:r>
      <w:proofErr w:type="gramEnd"/>
      <w:r w:rsidRPr="005F7477">
        <w:rPr>
          <w:lang w:val="en-AU"/>
        </w:rPr>
        <w:t>)</w:t>
      </w:r>
    </w:p>
    <w:p w14:paraId="48FDD17F" w14:textId="77777777" w:rsidR="005F7477" w:rsidRPr="005F7477" w:rsidRDefault="005F7477" w:rsidP="005F7477">
      <w:pPr>
        <w:numPr>
          <w:ilvl w:val="1"/>
          <w:numId w:val="28"/>
        </w:numPr>
        <w:spacing w:line="360" w:lineRule="auto"/>
        <w:rPr>
          <w:lang w:val="en-AU"/>
        </w:rPr>
      </w:pPr>
      <w:r w:rsidRPr="005F7477">
        <w:rPr>
          <w:lang w:val="en-AU"/>
        </w:rPr>
        <w:t>SDA Design Checklist (relevant category)</w:t>
      </w:r>
    </w:p>
    <w:p w14:paraId="4C5AC649" w14:textId="6733914F" w:rsidR="005F7477" w:rsidRPr="005F7477" w:rsidRDefault="005F7477" w:rsidP="005F7477">
      <w:pPr>
        <w:numPr>
          <w:ilvl w:val="0"/>
          <w:numId w:val="28"/>
        </w:numPr>
        <w:spacing w:line="360" w:lineRule="auto"/>
        <w:rPr>
          <w:lang w:val="en-AU"/>
        </w:rPr>
      </w:pPr>
      <w:r w:rsidRPr="005F7477">
        <w:rPr>
          <w:b/>
          <w:bCs/>
          <w:lang w:val="en-AU"/>
        </w:rPr>
        <w:t>Liv</w:t>
      </w:r>
      <w:r>
        <w:rPr>
          <w:b/>
          <w:bCs/>
          <w:lang w:val="en-AU"/>
        </w:rPr>
        <w:t>e</w:t>
      </w:r>
      <w:r w:rsidRPr="005F7477">
        <w:rPr>
          <w:b/>
          <w:bCs/>
          <w:lang w:val="en-AU"/>
        </w:rPr>
        <w:t>able Housing Australia (LHA) Certification</w:t>
      </w:r>
    </w:p>
    <w:p w14:paraId="5175AD7E" w14:textId="77777777" w:rsidR="005F7477" w:rsidRPr="005F7477" w:rsidRDefault="005F7477" w:rsidP="005F7477">
      <w:pPr>
        <w:numPr>
          <w:ilvl w:val="1"/>
          <w:numId w:val="28"/>
        </w:numPr>
        <w:spacing w:line="360" w:lineRule="auto"/>
        <w:rPr>
          <w:lang w:val="en-AU"/>
        </w:rPr>
      </w:pPr>
      <w:r w:rsidRPr="005F7477">
        <w:rPr>
          <w:lang w:val="en-AU"/>
        </w:rPr>
        <w:t xml:space="preserve">Required for SDA categories other than </w:t>
      </w:r>
      <w:r w:rsidRPr="005F7477">
        <w:rPr>
          <w:b/>
          <w:bCs/>
          <w:lang w:val="en-AU"/>
        </w:rPr>
        <w:t>Basic</w:t>
      </w:r>
    </w:p>
    <w:p w14:paraId="2A8DA5D9" w14:textId="77777777" w:rsidR="005F7477" w:rsidRPr="005F7477" w:rsidRDefault="005F7477" w:rsidP="005F7477">
      <w:pPr>
        <w:numPr>
          <w:ilvl w:val="0"/>
          <w:numId w:val="28"/>
        </w:numPr>
        <w:spacing w:line="360" w:lineRule="auto"/>
        <w:rPr>
          <w:lang w:val="en-AU"/>
        </w:rPr>
      </w:pPr>
      <w:r w:rsidRPr="005F7477">
        <w:rPr>
          <w:b/>
          <w:bCs/>
          <w:lang w:val="en-AU"/>
        </w:rPr>
        <w:t>Approved Architectural Plans</w:t>
      </w:r>
    </w:p>
    <w:p w14:paraId="17203EF7" w14:textId="77777777" w:rsidR="005F7477" w:rsidRPr="005F7477" w:rsidRDefault="005F7477" w:rsidP="005F7477">
      <w:pPr>
        <w:numPr>
          <w:ilvl w:val="1"/>
          <w:numId w:val="28"/>
        </w:numPr>
        <w:spacing w:line="360" w:lineRule="auto"/>
        <w:rPr>
          <w:lang w:val="en-AU"/>
        </w:rPr>
      </w:pPr>
      <w:r w:rsidRPr="005F7477">
        <w:rPr>
          <w:lang w:val="en-AU"/>
        </w:rPr>
        <w:t>Council-approved plans (reduced size acceptable)</w:t>
      </w:r>
    </w:p>
    <w:p w14:paraId="4B1C47FF" w14:textId="23D097AB" w:rsidR="005F7477" w:rsidRDefault="005F7477" w:rsidP="005F7477">
      <w:pPr>
        <w:rPr>
          <w:lang w:val="en-AU"/>
        </w:rPr>
      </w:pPr>
    </w:p>
    <w:p w14:paraId="6A833219" w14:textId="77777777" w:rsidR="005F7477" w:rsidRDefault="005F7477" w:rsidP="005F7477">
      <w:pPr>
        <w:rPr>
          <w:lang w:val="en-AU"/>
        </w:rPr>
      </w:pPr>
    </w:p>
    <w:p w14:paraId="34DB6511" w14:textId="77777777" w:rsidR="005F7477" w:rsidRDefault="005F7477" w:rsidP="005F7477">
      <w:pPr>
        <w:rPr>
          <w:lang w:val="en-AU"/>
        </w:rPr>
      </w:pPr>
    </w:p>
    <w:p w14:paraId="0C7A7331" w14:textId="77777777" w:rsidR="005F7477" w:rsidRDefault="005F7477" w:rsidP="005F7477">
      <w:pPr>
        <w:rPr>
          <w:lang w:val="en-AU"/>
        </w:rPr>
      </w:pPr>
    </w:p>
    <w:p w14:paraId="6A1E2A32" w14:textId="77777777" w:rsidR="005F7477" w:rsidRPr="005F7477" w:rsidRDefault="005F7477" w:rsidP="005F7477">
      <w:pPr>
        <w:rPr>
          <w:lang w:val="en-AU"/>
        </w:rPr>
      </w:pPr>
    </w:p>
    <w:p w14:paraId="1702D94E" w14:textId="77777777" w:rsidR="005F7477" w:rsidRDefault="005F7477" w:rsidP="005F7477">
      <w:pPr>
        <w:rPr>
          <w:b/>
          <w:bCs/>
          <w:lang w:val="en-AU"/>
        </w:rPr>
      </w:pPr>
      <w:r w:rsidRPr="005F7477">
        <w:rPr>
          <w:b/>
          <w:bCs/>
          <w:lang w:val="en-AU"/>
        </w:rPr>
        <w:lastRenderedPageBreak/>
        <w:t>STEP 2: ACCESS NDIS PROVIDER PORTAL</w:t>
      </w:r>
    </w:p>
    <w:p w14:paraId="05CA9698" w14:textId="77777777" w:rsidR="005F7477" w:rsidRPr="005F7477" w:rsidRDefault="005F7477" w:rsidP="005F7477">
      <w:pPr>
        <w:rPr>
          <w:b/>
          <w:bCs/>
          <w:lang w:val="en-AU"/>
        </w:rPr>
      </w:pPr>
    </w:p>
    <w:p w14:paraId="63574CBE" w14:textId="77777777" w:rsidR="005F7477" w:rsidRPr="005F7477" w:rsidRDefault="005F7477" w:rsidP="005F7477">
      <w:pPr>
        <w:spacing w:line="360" w:lineRule="auto"/>
        <w:jc w:val="both"/>
        <w:rPr>
          <w:lang w:val="en-AU"/>
        </w:rPr>
      </w:pPr>
      <w:r w:rsidRPr="005F7477">
        <w:rPr>
          <w:lang w:val="en-AU"/>
        </w:rPr>
        <w:t>The SDA Provider must:</w:t>
      </w:r>
    </w:p>
    <w:p w14:paraId="2727F2D6" w14:textId="77777777" w:rsidR="005F7477" w:rsidRPr="005F7477" w:rsidRDefault="005F7477" w:rsidP="005F7477">
      <w:pPr>
        <w:numPr>
          <w:ilvl w:val="0"/>
          <w:numId w:val="29"/>
        </w:numPr>
        <w:spacing w:line="360" w:lineRule="auto"/>
        <w:jc w:val="both"/>
        <w:rPr>
          <w:lang w:val="en-AU"/>
        </w:rPr>
      </w:pPr>
      <w:r w:rsidRPr="005F7477">
        <w:rPr>
          <w:lang w:val="en-AU"/>
        </w:rPr>
        <w:t>Log in to the NDIS Provider Portal</w:t>
      </w:r>
    </w:p>
    <w:p w14:paraId="429BBF1A" w14:textId="77777777" w:rsidR="005F7477" w:rsidRPr="005F7477" w:rsidRDefault="005F7477" w:rsidP="005F7477">
      <w:pPr>
        <w:numPr>
          <w:ilvl w:val="0"/>
          <w:numId w:val="29"/>
        </w:numPr>
        <w:spacing w:line="360" w:lineRule="auto"/>
        <w:jc w:val="both"/>
        <w:rPr>
          <w:lang w:val="en-AU"/>
        </w:rPr>
      </w:pPr>
      <w:r w:rsidRPr="005F7477">
        <w:rPr>
          <w:lang w:val="en-AU"/>
        </w:rPr>
        <w:t>Navigate to the SDA Dwelling Enrolment Portal</w:t>
      </w:r>
    </w:p>
    <w:p w14:paraId="6BFF2D99" w14:textId="77777777" w:rsidR="005F7477" w:rsidRPr="005F7477" w:rsidRDefault="005F7477" w:rsidP="005F7477">
      <w:pPr>
        <w:numPr>
          <w:ilvl w:val="0"/>
          <w:numId w:val="29"/>
        </w:numPr>
        <w:spacing w:line="360" w:lineRule="auto"/>
        <w:jc w:val="both"/>
        <w:rPr>
          <w:lang w:val="en-AU"/>
        </w:rPr>
      </w:pPr>
      <w:r w:rsidRPr="005F7477">
        <w:rPr>
          <w:lang w:val="en-AU"/>
        </w:rPr>
        <w:t>Select to Create a new application (Enrol / Modify / Cancel SDA Dwelling)</w:t>
      </w:r>
    </w:p>
    <w:p w14:paraId="378528AA" w14:textId="75FEFAC8" w:rsidR="005F7477" w:rsidRDefault="005F7477" w:rsidP="005F7477">
      <w:pPr>
        <w:rPr>
          <w:lang w:val="en-AU"/>
        </w:rPr>
      </w:pPr>
    </w:p>
    <w:p w14:paraId="524BBE99" w14:textId="51E7B787" w:rsidR="005F7477" w:rsidRDefault="005F7477" w:rsidP="005F7477">
      <w:pPr>
        <w:rPr>
          <w:lang w:val="en-AU"/>
        </w:rPr>
      </w:pPr>
      <w:r w:rsidRPr="005F7477">
        <w:rPr>
          <w:noProof/>
          <w:lang w:val="en-AU"/>
        </w:rPr>
        <w:drawing>
          <wp:anchor distT="0" distB="0" distL="114300" distR="114300" simplePos="0" relativeHeight="251672576" behindDoc="0" locked="0" layoutInCell="1" allowOverlap="1" wp14:anchorId="5CC217E7" wp14:editId="48C767B0">
            <wp:simplePos x="0" y="0"/>
            <wp:positionH relativeFrom="column">
              <wp:posOffset>258097</wp:posOffset>
            </wp:positionH>
            <wp:positionV relativeFrom="paragraph">
              <wp:posOffset>4404</wp:posOffset>
            </wp:positionV>
            <wp:extent cx="5257800" cy="3452959"/>
            <wp:effectExtent l="19050" t="19050" r="19050" b="14605"/>
            <wp:wrapThrough wrapText="bothSides">
              <wp:wrapPolygon edited="0">
                <wp:start x="-78" y="-119"/>
                <wp:lineTo x="-78" y="21572"/>
                <wp:lineTo x="21600" y="21572"/>
                <wp:lineTo x="21600" y="-119"/>
                <wp:lineTo x="-78" y="-119"/>
              </wp:wrapPolygon>
            </wp:wrapThrough>
            <wp:docPr id="386748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48370"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257800" cy="34529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2AD0FC" w14:textId="237006A6" w:rsidR="005F7477" w:rsidRDefault="005F7477" w:rsidP="005F7477">
      <w:pPr>
        <w:rPr>
          <w:lang w:val="en-AU"/>
        </w:rPr>
      </w:pPr>
    </w:p>
    <w:p w14:paraId="0C8A3CB4" w14:textId="77777777" w:rsidR="005F7477" w:rsidRDefault="005F7477" w:rsidP="005F7477">
      <w:pPr>
        <w:rPr>
          <w:lang w:val="en-AU"/>
        </w:rPr>
      </w:pPr>
    </w:p>
    <w:p w14:paraId="7E45B808" w14:textId="77777777" w:rsidR="005F7477" w:rsidRDefault="005F7477" w:rsidP="005F7477">
      <w:pPr>
        <w:rPr>
          <w:lang w:val="en-AU"/>
        </w:rPr>
      </w:pPr>
    </w:p>
    <w:p w14:paraId="7FE2B34E" w14:textId="77777777" w:rsidR="005F7477" w:rsidRDefault="005F7477" w:rsidP="005F7477">
      <w:pPr>
        <w:rPr>
          <w:lang w:val="en-AU"/>
        </w:rPr>
      </w:pPr>
    </w:p>
    <w:p w14:paraId="721132DC" w14:textId="77777777" w:rsidR="005F7477" w:rsidRDefault="005F7477" w:rsidP="005F7477">
      <w:pPr>
        <w:rPr>
          <w:lang w:val="en-AU"/>
        </w:rPr>
      </w:pPr>
    </w:p>
    <w:p w14:paraId="5A2D77C2" w14:textId="77777777" w:rsidR="005F7477" w:rsidRDefault="005F7477" w:rsidP="005F7477">
      <w:pPr>
        <w:rPr>
          <w:lang w:val="en-AU"/>
        </w:rPr>
      </w:pPr>
    </w:p>
    <w:p w14:paraId="59A14354" w14:textId="77777777" w:rsidR="005F7477" w:rsidRDefault="005F7477" w:rsidP="005F7477">
      <w:pPr>
        <w:rPr>
          <w:lang w:val="en-AU"/>
        </w:rPr>
      </w:pPr>
    </w:p>
    <w:p w14:paraId="28EC731D" w14:textId="77777777" w:rsidR="005F7477" w:rsidRDefault="005F7477" w:rsidP="005F7477">
      <w:pPr>
        <w:rPr>
          <w:lang w:val="en-AU"/>
        </w:rPr>
      </w:pPr>
    </w:p>
    <w:p w14:paraId="7CE94E54" w14:textId="77777777" w:rsidR="005F7477" w:rsidRDefault="005F7477" w:rsidP="005F7477">
      <w:pPr>
        <w:rPr>
          <w:lang w:val="en-AU"/>
        </w:rPr>
      </w:pPr>
    </w:p>
    <w:p w14:paraId="434582F9" w14:textId="77777777" w:rsidR="005F7477" w:rsidRDefault="005F7477" w:rsidP="005F7477">
      <w:pPr>
        <w:rPr>
          <w:lang w:val="en-AU"/>
        </w:rPr>
      </w:pPr>
    </w:p>
    <w:p w14:paraId="0F45A758" w14:textId="77777777" w:rsidR="005F7477" w:rsidRDefault="005F7477" w:rsidP="005F7477">
      <w:pPr>
        <w:rPr>
          <w:lang w:val="en-AU"/>
        </w:rPr>
      </w:pPr>
    </w:p>
    <w:p w14:paraId="505D4420" w14:textId="77777777" w:rsidR="005F7477" w:rsidRDefault="005F7477" w:rsidP="005F7477">
      <w:pPr>
        <w:rPr>
          <w:lang w:val="en-AU"/>
        </w:rPr>
      </w:pPr>
    </w:p>
    <w:p w14:paraId="40EF6AD5" w14:textId="77777777" w:rsidR="005F7477" w:rsidRDefault="005F7477" w:rsidP="005F7477">
      <w:pPr>
        <w:rPr>
          <w:lang w:val="en-AU"/>
        </w:rPr>
      </w:pPr>
    </w:p>
    <w:p w14:paraId="71B94DB0" w14:textId="77777777" w:rsidR="005F7477" w:rsidRDefault="005F7477" w:rsidP="005F7477">
      <w:pPr>
        <w:rPr>
          <w:lang w:val="en-AU"/>
        </w:rPr>
      </w:pPr>
    </w:p>
    <w:p w14:paraId="592DABE6" w14:textId="77777777" w:rsidR="005F7477" w:rsidRDefault="005F7477" w:rsidP="005F7477">
      <w:pPr>
        <w:rPr>
          <w:lang w:val="en-AU"/>
        </w:rPr>
      </w:pPr>
    </w:p>
    <w:p w14:paraId="5158B0C7" w14:textId="77777777" w:rsidR="005F7477" w:rsidRDefault="005F7477" w:rsidP="005F7477">
      <w:pPr>
        <w:rPr>
          <w:lang w:val="en-AU"/>
        </w:rPr>
      </w:pPr>
    </w:p>
    <w:p w14:paraId="7967421B" w14:textId="77777777" w:rsidR="005F7477" w:rsidRDefault="005F7477" w:rsidP="005F7477">
      <w:pPr>
        <w:rPr>
          <w:lang w:val="en-AU"/>
        </w:rPr>
      </w:pPr>
    </w:p>
    <w:p w14:paraId="40A31791" w14:textId="77777777" w:rsidR="005F7477" w:rsidRDefault="005F7477" w:rsidP="005F7477">
      <w:pPr>
        <w:rPr>
          <w:lang w:val="en-AU"/>
        </w:rPr>
      </w:pPr>
    </w:p>
    <w:p w14:paraId="67D621F6" w14:textId="77777777" w:rsidR="005F7477" w:rsidRDefault="005F7477" w:rsidP="005F7477">
      <w:pPr>
        <w:rPr>
          <w:lang w:val="en-AU"/>
        </w:rPr>
      </w:pPr>
    </w:p>
    <w:p w14:paraId="1DE457B9" w14:textId="77777777" w:rsidR="005F7477" w:rsidRPr="005F7477" w:rsidRDefault="005F7477" w:rsidP="005F7477">
      <w:pPr>
        <w:rPr>
          <w:lang w:val="en-AU"/>
        </w:rPr>
      </w:pPr>
    </w:p>
    <w:p w14:paraId="0A75D2C2" w14:textId="77777777" w:rsidR="005F7477" w:rsidRDefault="005F7477" w:rsidP="005F7477">
      <w:pPr>
        <w:rPr>
          <w:b/>
          <w:bCs/>
          <w:lang w:val="en-AU"/>
        </w:rPr>
      </w:pPr>
      <w:r w:rsidRPr="005F7477">
        <w:rPr>
          <w:b/>
          <w:bCs/>
          <w:lang w:val="en-AU"/>
        </w:rPr>
        <w:t>STEP 3: CREATE DWELLING ENROLMENT APPLICATION</w:t>
      </w:r>
    </w:p>
    <w:p w14:paraId="418FFADD" w14:textId="77777777" w:rsidR="005F7477" w:rsidRPr="005F7477" w:rsidRDefault="005F7477" w:rsidP="005F7477">
      <w:pPr>
        <w:rPr>
          <w:b/>
          <w:bCs/>
          <w:lang w:val="en-AU"/>
        </w:rPr>
      </w:pPr>
    </w:p>
    <w:p w14:paraId="65231D83" w14:textId="77777777" w:rsidR="005F7477" w:rsidRPr="005F7477" w:rsidRDefault="005F7477" w:rsidP="005F7477">
      <w:pPr>
        <w:spacing w:line="360" w:lineRule="auto"/>
        <w:jc w:val="both"/>
        <w:rPr>
          <w:lang w:val="en-AU"/>
        </w:rPr>
      </w:pPr>
      <w:r w:rsidRPr="005F7477">
        <w:rPr>
          <w:lang w:val="en-AU"/>
        </w:rPr>
        <w:t>Within the portal, the SDA Provider must:</w:t>
      </w:r>
    </w:p>
    <w:p w14:paraId="0F301DE8" w14:textId="77777777" w:rsidR="005F7477" w:rsidRPr="005F7477" w:rsidRDefault="005F7477" w:rsidP="005F7477">
      <w:pPr>
        <w:numPr>
          <w:ilvl w:val="0"/>
          <w:numId w:val="30"/>
        </w:numPr>
        <w:spacing w:line="360" w:lineRule="auto"/>
        <w:jc w:val="both"/>
        <w:rPr>
          <w:lang w:val="en-AU"/>
        </w:rPr>
      </w:pPr>
      <w:r w:rsidRPr="005F7477">
        <w:rPr>
          <w:lang w:val="en-AU"/>
        </w:rPr>
        <w:t>Enter dwelling and provider details</w:t>
      </w:r>
    </w:p>
    <w:p w14:paraId="43F815A9" w14:textId="77777777" w:rsidR="005F7477" w:rsidRPr="005F7477" w:rsidRDefault="005F7477" w:rsidP="005F7477">
      <w:pPr>
        <w:numPr>
          <w:ilvl w:val="0"/>
          <w:numId w:val="30"/>
        </w:numPr>
        <w:spacing w:line="360" w:lineRule="auto"/>
        <w:jc w:val="both"/>
        <w:rPr>
          <w:lang w:val="en-AU"/>
        </w:rPr>
      </w:pPr>
      <w:r w:rsidRPr="005F7477">
        <w:rPr>
          <w:lang w:val="en-AU"/>
        </w:rPr>
        <w:t>Confirm ownership and permission arrangements</w:t>
      </w:r>
    </w:p>
    <w:p w14:paraId="1F63E012" w14:textId="77777777" w:rsidR="005F7477" w:rsidRPr="005F7477" w:rsidRDefault="005F7477" w:rsidP="005F7477">
      <w:pPr>
        <w:numPr>
          <w:ilvl w:val="0"/>
          <w:numId w:val="30"/>
        </w:numPr>
        <w:spacing w:line="360" w:lineRule="auto"/>
        <w:jc w:val="both"/>
        <w:rPr>
          <w:lang w:val="en-AU"/>
        </w:rPr>
      </w:pPr>
      <w:r w:rsidRPr="005F7477">
        <w:rPr>
          <w:lang w:val="en-AU"/>
        </w:rPr>
        <w:t xml:space="preserve">Upload </w:t>
      </w:r>
      <w:r w:rsidRPr="005F7477">
        <w:rPr>
          <w:b/>
          <w:bCs/>
          <w:lang w:val="en-AU"/>
        </w:rPr>
        <w:t>all mandatory documents in one submission</w:t>
      </w:r>
    </w:p>
    <w:p w14:paraId="5597C6B0" w14:textId="77777777" w:rsidR="005F7477" w:rsidRPr="005F7477" w:rsidRDefault="005F7477" w:rsidP="005F7477">
      <w:pPr>
        <w:numPr>
          <w:ilvl w:val="0"/>
          <w:numId w:val="30"/>
        </w:numPr>
        <w:spacing w:line="360" w:lineRule="auto"/>
        <w:jc w:val="both"/>
        <w:rPr>
          <w:lang w:val="en-AU"/>
        </w:rPr>
      </w:pPr>
      <w:r w:rsidRPr="005F7477">
        <w:rPr>
          <w:lang w:val="en-AU"/>
        </w:rPr>
        <w:t>Complete declarations and compliance confirmations</w:t>
      </w:r>
    </w:p>
    <w:p w14:paraId="3AAE37F6" w14:textId="77777777" w:rsidR="005F7477" w:rsidRDefault="005F7477" w:rsidP="005F7477">
      <w:pPr>
        <w:numPr>
          <w:ilvl w:val="0"/>
          <w:numId w:val="30"/>
        </w:numPr>
        <w:spacing w:line="360" w:lineRule="auto"/>
        <w:jc w:val="both"/>
        <w:rPr>
          <w:lang w:val="en-AU"/>
        </w:rPr>
      </w:pPr>
      <w:r w:rsidRPr="005F7477">
        <w:rPr>
          <w:lang w:val="en-AU"/>
        </w:rPr>
        <w:t>Submit the application</w:t>
      </w:r>
    </w:p>
    <w:p w14:paraId="13C3A889" w14:textId="2564F160" w:rsidR="005F7477" w:rsidRDefault="005F7477" w:rsidP="005F7477">
      <w:pPr>
        <w:spacing w:line="360" w:lineRule="auto"/>
        <w:jc w:val="both"/>
        <w:rPr>
          <w:lang w:val="en-AU"/>
        </w:rPr>
      </w:pPr>
      <w:r w:rsidRPr="005F7477">
        <w:rPr>
          <w:noProof/>
          <w:lang w:val="en-AU"/>
        </w:rPr>
        <w:lastRenderedPageBreak/>
        <w:drawing>
          <wp:inline distT="0" distB="0" distL="0" distR="0" wp14:anchorId="2C8CBD0D" wp14:editId="1DF0900B">
            <wp:extent cx="5913286" cy="2544097"/>
            <wp:effectExtent l="0" t="0" r="0" b="8890"/>
            <wp:docPr id="336555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55545" name="Picture 1" descr="A screenshot of a computer&#10;&#10;AI-generated content may be incorrect."/>
                    <pic:cNvPicPr/>
                  </pic:nvPicPr>
                  <pic:blipFill>
                    <a:blip r:embed="rId22"/>
                    <a:stretch>
                      <a:fillRect/>
                    </a:stretch>
                  </pic:blipFill>
                  <pic:spPr>
                    <a:xfrm>
                      <a:off x="0" y="0"/>
                      <a:ext cx="6057763" cy="2606256"/>
                    </a:xfrm>
                    <a:prstGeom prst="rect">
                      <a:avLst/>
                    </a:prstGeom>
                  </pic:spPr>
                </pic:pic>
              </a:graphicData>
            </a:graphic>
          </wp:inline>
        </w:drawing>
      </w:r>
    </w:p>
    <w:p w14:paraId="2049E332" w14:textId="3CE3A4FF" w:rsidR="005F7477" w:rsidRPr="005F7477" w:rsidRDefault="006E01CF" w:rsidP="005F7477">
      <w:pPr>
        <w:spacing w:line="360" w:lineRule="auto"/>
        <w:jc w:val="both"/>
        <w:rPr>
          <w:lang w:val="en-AU"/>
        </w:rPr>
      </w:pPr>
      <w:r w:rsidRPr="006E01CF">
        <w:rPr>
          <w:noProof/>
          <w:lang w:val="en-AU"/>
        </w:rPr>
        <w:drawing>
          <wp:anchor distT="0" distB="0" distL="114300" distR="114300" simplePos="0" relativeHeight="251673600" behindDoc="0" locked="0" layoutInCell="1" allowOverlap="1" wp14:anchorId="5B8ED65C" wp14:editId="18C1D816">
            <wp:simplePos x="0" y="0"/>
            <wp:positionH relativeFrom="column">
              <wp:posOffset>220980</wp:posOffset>
            </wp:positionH>
            <wp:positionV relativeFrom="paragraph">
              <wp:posOffset>3502025</wp:posOffset>
            </wp:positionV>
            <wp:extent cx="5596255" cy="1998345"/>
            <wp:effectExtent l="19050" t="19050" r="23495" b="20955"/>
            <wp:wrapThrough wrapText="bothSides">
              <wp:wrapPolygon edited="0">
                <wp:start x="-74" y="-206"/>
                <wp:lineTo x="-74" y="21621"/>
                <wp:lineTo x="21617" y="21621"/>
                <wp:lineTo x="21617" y="-206"/>
                <wp:lineTo x="-74" y="-206"/>
              </wp:wrapPolygon>
            </wp:wrapThrough>
            <wp:docPr id="1829693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3365"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596255" cy="1998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F7477" w:rsidRPr="005F7477">
        <w:rPr>
          <w:noProof/>
          <w:lang w:val="en-AU"/>
        </w:rPr>
        <w:drawing>
          <wp:inline distT="0" distB="0" distL="0" distR="0" wp14:anchorId="36E2A09F" wp14:editId="327B79C3">
            <wp:extent cx="5799189" cy="3255010"/>
            <wp:effectExtent l="19050" t="19050" r="11430" b="21590"/>
            <wp:docPr id="19848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483" name="Picture 1" descr="A screenshot of a computer&#10;&#10;AI-generated content may be incorrect."/>
                    <pic:cNvPicPr/>
                  </pic:nvPicPr>
                  <pic:blipFill>
                    <a:blip r:embed="rId24"/>
                    <a:stretch>
                      <a:fillRect/>
                    </a:stretch>
                  </pic:blipFill>
                  <pic:spPr>
                    <a:xfrm>
                      <a:off x="0" y="0"/>
                      <a:ext cx="5810581" cy="3261404"/>
                    </a:xfrm>
                    <a:prstGeom prst="rect">
                      <a:avLst/>
                    </a:prstGeom>
                    <a:ln>
                      <a:solidFill>
                        <a:schemeClr val="tx1"/>
                      </a:solidFill>
                    </a:ln>
                  </pic:spPr>
                </pic:pic>
              </a:graphicData>
            </a:graphic>
          </wp:inline>
        </w:drawing>
      </w:r>
    </w:p>
    <w:p w14:paraId="48A5B308" w14:textId="2334D532" w:rsidR="005F7477" w:rsidRPr="005F7477" w:rsidRDefault="005F7477" w:rsidP="005F7477">
      <w:pPr>
        <w:rPr>
          <w:lang w:val="en-AU"/>
        </w:rPr>
      </w:pPr>
    </w:p>
    <w:p w14:paraId="17D20B82" w14:textId="77777777" w:rsidR="005F7477" w:rsidRDefault="005F7477" w:rsidP="005F7477">
      <w:pPr>
        <w:rPr>
          <w:b/>
          <w:bCs/>
          <w:lang w:val="en-AU"/>
        </w:rPr>
      </w:pPr>
      <w:r w:rsidRPr="005F7477">
        <w:rPr>
          <w:b/>
          <w:bCs/>
          <w:lang w:val="en-AU"/>
        </w:rPr>
        <w:t>STEP 4: NDIA SDA DWELLING ENROLMENT ASSESSMENT</w:t>
      </w:r>
    </w:p>
    <w:p w14:paraId="3B507B3A" w14:textId="77777777" w:rsidR="005F7477" w:rsidRPr="005F7477" w:rsidRDefault="005F7477" w:rsidP="005F7477">
      <w:pPr>
        <w:rPr>
          <w:b/>
          <w:bCs/>
          <w:lang w:val="en-AU"/>
        </w:rPr>
      </w:pPr>
    </w:p>
    <w:p w14:paraId="70102648" w14:textId="77777777" w:rsidR="005F7477" w:rsidRPr="005F7477" w:rsidRDefault="005F7477" w:rsidP="005F7477">
      <w:pPr>
        <w:rPr>
          <w:lang w:val="en-AU"/>
        </w:rPr>
      </w:pPr>
      <w:r w:rsidRPr="005F7477">
        <w:rPr>
          <w:lang w:val="en-AU"/>
        </w:rPr>
        <w:t>Once submitted, the application is assessed by the NDIA SDA Dwelling Enrolment Team.</w:t>
      </w:r>
    </w:p>
    <w:p w14:paraId="369990DE" w14:textId="77777777" w:rsidR="005F7477" w:rsidRPr="005F7477" w:rsidRDefault="005F7477" w:rsidP="005F7477">
      <w:pPr>
        <w:rPr>
          <w:lang w:val="en-AU"/>
        </w:rPr>
      </w:pPr>
      <w:r w:rsidRPr="005F7477">
        <w:rPr>
          <w:lang w:val="en-AU"/>
        </w:rPr>
        <w:t>NDIA Assessment Outcomes</w:t>
      </w:r>
    </w:p>
    <w:p w14:paraId="3C57601A" w14:textId="77777777" w:rsidR="005F7477" w:rsidRPr="005F7477" w:rsidRDefault="005F7477" w:rsidP="005F7477">
      <w:pPr>
        <w:numPr>
          <w:ilvl w:val="0"/>
          <w:numId w:val="31"/>
        </w:numPr>
        <w:rPr>
          <w:lang w:val="en-AU"/>
        </w:rPr>
      </w:pPr>
      <w:r w:rsidRPr="005F7477">
        <w:rPr>
          <w:lang w:val="en-AU"/>
        </w:rPr>
        <w:t>Approved</w:t>
      </w:r>
    </w:p>
    <w:p w14:paraId="7F0E9BE9" w14:textId="77777777" w:rsidR="005F7477" w:rsidRPr="005F7477" w:rsidRDefault="005F7477" w:rsidP="005F7477">
      <w:pPr>
        <w:numPr>
          <w:ilvl w:val="1"/>
          <w:numId w:val="31"/>
        </w:numPr>
        <w:rPr>
          <w:lang w:val="en-AU"/>
        </w:rPr>
      </w:pPr>
      <w:r w:rsidRPr="005F7477">
        <w:rPr>
          <w:lang w:val="en-AU"/>
        </w:rPr>
        <w:t>Certificate of SDA Dwelling Enrolment issued to the provider</w:t>
      </w:r>
    </w:p>
    <w:p w14:paraId="6E802B02" w14:textId="77777777" w:rsidR="005F7477" w:rsidRPr="005F7477" w:rsidRDefault="005F7477" w:rsidP="005F7477">
      <w:pPr>
        <w:numPr>
          <w:ilvl w:val="0"/>
          <w:numId w:val="31"/>
        </w:numPr>
        <w:rPr>
          <w:lang w:val="en-AU"/>
        </w:rPr>
      </w:pPr>
      <w:r w:rsidRPr="005F7477">
        <w:rPr>
          <w:lang w:val="en-AU"/>
        </w:rPr>
        <w:t>Request for Information (RFI)</w:t>
      </w:r>
    </w:p>
    <w:p w14:paraId="45FEE52F" w14:textId="77777777" w:rsidR="005F7477" w:rsidRPr="005F7477" w:rsidRDefault="005F7477" w:rsidP="005F7477">
      <w:pPr>
        <w:numPr>
          <w:ilvl w:val="1"/>
          <w:numId w:val="31"/>
        </w:numPr>
        <w:rPr>
          <w:lang w:val="en-AU"/>
        </w:rPr>
      </w:pPr>
      <w:r w:rsidRPr="005F7477">
        <w:rPr>
          <w:lang w:val="en-AU"/>
        </w:rPr>
        <w:t>NDIA requires clarification or missing information</w:t>
      </w:r>
    </w:p>
    <w:p w14:paraId="5EAB26D8" w14:textId="77777777" w:rsidR="005F7477" w:rsidRPr="005F7477" w:rsidRDefault="005F7477" w:rsidP="005F7477">
      <w:pPr>
        <w:numPr>
          <w:ilvl w:val="1"/>
          <w:numId w:val="31"/>
        </w:numPr>
        <w:rPr>
          <w:lang w:val="en-AU"/>
        </w:rPr>
      </w:pPr>
      <w:r w:rsidRPr="005F7477">
        <w:rPr>
          <w:lang w:val="en-AU"/>
        </w:rPr>
        <w:t>Provider must respond via the portal within required timeframes</w:t>
      </w:r>
    </w:p>
    <w:p w14:paraId="66FE2673" w14:textId="4D72F1D9" w:rsidR="005F7477" w:rsidRPr="005F7477" w:rsidRDefault="005F7477" w:rsidP="005F7477">
      <w:pPr>
        <w:numPr>
          <w:ilvl w:val="0"/>
          <w:numId w:val="31"/>
        </w:numPr>
        <w:rPr>
          <w:lang w:val="en-AU"/>
        </w:rPr>
      </w:pPr>
      <w:r w:rsidRPr="005F7477">
        <w:rPr>
          <w:lang w:val="en-AU"/>
        </w:rPr>
        <w:t>Not Approved</w:t>
      </w:r>
    </w:p>
    <w:p w14:paraId="3F15FEE4" w14:textId="604017B0" w:rsidR="005F7477" w:rsidRPr="005F7477" w:rsidRDefault="005F7477" w:rsidP="005F7477">
      <w:pPr>
        <w:numPr>
          <w:ilvl w:val="1"/>
          <w:numId w:val="31"/>
        </w:numPr>
        <w:rPr>
          <w:lang w:val="en-AU"/>
        </w:rPr>
      </w:pPr>
      <w:r w:rsidRPr="005F7477">
        <w:rPr>
          <w:lang w:val="en-AU"/>
        </w:rPr>
        <w:t>Formal letter issued outlining reasons for refusal</w:t>
      </w:r>
    </w:p>
    <w:p w14:paraId="49E046FF" w14:textId="1386D7F8" w:rsidR="005F7477" w:rsidRDefault="006E01CF" w:rsidP="005F7477">
      <w:pPr>
        <w:rPr>
          <w:lang w:val="en-AU"/>
        </w:rPr>
      </w:pPr>
      <w:r w:rsidRPr="006E01CF">
        <w:rPr>
          <w:noProof/>
          <w:lang w:val="en-AU"/>
        </w:rPr>
        <w:drawing>
          <wp:anchor distT="0" distB="0" distL="114300" distR="114300" simplePos="0" relativeHeight="251674624" behindDoc="0" locked="0" layoutInCell="1" allowOverlap="1" wp14:anchorId="13DDFE7D" wp14:editId="317FFC63">
            <wp:simplePos x="0" y="0"/>
            <wp:positionH relativeFrom="column">
              <wp:posOffset>-3175</wp:posOffset>
            </wp:positionH>
            <wp:positionV relativeFrom="paragraph">
              <wp:posOffset>242570</wp:posOffset>
            </wp:positionV>
            <wp:extent cx="5747385" cy="3433445"/>
            <wp:effectExtent l="19050" t="19050" r="24765" b="14605"/>
            <wp:wrapThrough wrapText="bothSides">
              <wp:wrapPolygon edited="0">
                <wp:start x="-72" y="-120"/>
                <wp:lineTo x="-72" y="21572"/>
                <wp:lineTo x="21621" y="21572"/>
                <wp:lineTo x="21621" y="-120"/>
                <wp:lineTo x="-72" y="-120"/>
              </wp:wrapPolygon>
            </wp:wrapThrough>
            <wp:docPr id="361540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0808"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47385" cy="3433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FC0F4B" w14:textId="6AAF1741" w:rsidR="005F7477" w:rsidRDefault="005F7477" w:rsidP="005F7477">
      <w:pPr>
        <w:rPr>
          <w:lang w:val="en-AU"/>
        </w:rPr>
      </w:pPr>
    </w:p>
    <w:p w14:paraId="07D72137" w14:textId="3EF02A39" w:rsidR="006E01CF" w:rsidRDefault="006E01CF" w:rsidP="005F7477">
      <w:pPr>
        <w:rPr>
          <w:lang w:val="en-AU"/>
        </w:rPr>
      </w:pPr>
    </w:p>
    <w:p w14:paraId="784627DD" w14:textId="0F53470A" w:rsidR="005F7477" w:rsidRPr="005F7477" w:rsidRDefault="006E01CF" w:rsidP="005F7477">
      <w:pPr>
        <w:rPr>
          <w:lang w:val="en-AU"/>
        </w:rPr>
      </w:pPr>
      <w:r w:rsidRPr="006E01CF">
        <w:rPr>
          <w:noProof/>
          <w:lang w:val="en-AU"/>
        </w:rPr>
        <w:drawing>
          <wp:inline distT="0" distB="0" distL="0" distR="0" wp14:anchorId="2B6E3389" wp14:editId="206586EA">
            <wp:extent cx="5769692" cy="1708150"/>
            <wp:effectExtent l="19050" t="19050" r="21590" b="25400"/>
            <wp:docPr id="1499459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9248" name="Picture 1" descr="A screenshot of a computer&#10;&#10;AI-generated content may be incorrect."/>
                    <pic:cNvPicPr/>
                  </pic:nvPicPr>
                  <pic:blipFill>
                    <a:blip r:embed="rId26"/>
                    <a:stretch>
                      <a:fillRect/>
                    </a:stretch>
                  </pic:blipFill>
                  <pic:spPr>
                    <a:xfrm>
                      <a:off x="0" y="0"/>
                      <a:ext cx="5770948" cy="1708522"/>
                    </a:xfrm>
                    <a:prstGeom prst="rect">
                      <a:avLst/>
                    </a:prstGeom>
                    <a:ln>
                      <a:solidFill>
                        <a:schemeClr val="tx1"/>
                      </a:solidFill>
                    </a:ln>
                  </pic:spPr>
                </pic:pic>
              </a:graphicData>
            </a:graphic>
          </wp:inline>
        </w:drawing>
      </w:r>
    </w:p>
    <w:p w14:paraId="3C107A21" w14:textId="77777777" w:rsidR="005F7477" w:rsidRPr="005F7477" w:rsidRDefault="005F7477" w:rsidP="005F7477">
      <w:pPr>
        <w:rPr>
          <w:b/>
          <w:bCs/>
          <w:lang w:val="en-AU"/>
        </w:rPr>
      </w:pPr>
      <w:r w:rsidRPr="005F7477">
        <w:rPr>
          <w:b/>
          <w:bCs/>
          <w:lang w:val="en-AU"/>
        </w:rPr>
        <w:lastRenderedPageBreak/>
        <w:t>STEP 5: RESPONDING TO REQUESTS FOR INFORMATION (IF REQUIRED)</w:t>
      </w:r>
    </w:p>
    <w:p w14:paraId="5F2A277E" w14:textId="77777777" w:rsidR="005F7477" w:rsidRPr="005F7477" w:rsidRDefault="005F7477" w:rsidP="001B1642">
      <w:pPr>
        <w:spacing w:line="360" w:lineRule="auto"/>
        <w:rPr>
          <w:lang w:val="en-AU"/>
        </w:rPr>
      </w:pPr>
      <w:r w:rsidRPr="005F7477">
        <w:rPr>
          <w:lang w:val="en-AU"/>
        </w:rPr>
        <w:t>If an RFI is issued:</w:t>
      </w:r>
    </w:p>
    <w:p w14:paraId="6F39EF00" w14:textId="77777777" w:rsidR="005F7477" w:rsidRPr="005F7477" w:rsidRDefault="005F7477" w:rsidP="001B1642">
      <w:pPr>
        <w:numPr>
          <w:ilvl w:val="0"/>
          <w:numId w:val="32"/>
        </w:numPr>
        <w:spacing w:line="360" w:lineRule="auto"/>
        <w:rPr>
          <w:lang w:val="en-AU"/>
        </w:rPr>
      </w:pPr>
      <w:r w:rsidRPr="005F7477">
        <w:rPr>
          <w:lang w:val="en-AU"/>
        </w:rPr>
        <w:t>SDA Provider receives notification via the portal</w:t>
      </w:r>
    </w:p>
    <w:p w14:paraId="1C92D83A" w14:textId="77777777" w:rsidR="005F7477" w:rsidRPr="005F7477" w:rsidRDefault="005F7477" w:rsidP="001B1642">
      <w:pPr>
        <w:numPr>
          <w:ilvl w:val="0"/>
          <w:numId w:val="32"/>
        </w:numPr>
        <w:spacing w:line="360" w:lineRule="auto"/>
        <w:rPr>
          <w:lang w:val="en-AU"/>
        </w:rPr>
      </w:pPr>
      <w:r w:rsidRPr="005F7477">
        <w:rPr>
          <w:lang w:val="en-AU"/>
        </w:rPr>
        <w:t>Requested information or documents must be uploaded promptly</w:t>
      </w:r>
    </w:p>
    <w:p w14:paraId="487DDB0C" w14:textId="77777777" w:rsidR="005F7477" w:rsidRPr="005F7477" w:rsidRDefault="005F7477" w:rsidP="001B1642">
      <w:pPr>
        <w:numPr>
          <w:ilvl w:val="0"/>
          <w:numId w:val="32"/>
        </w:numPr>
        <w:spacing w:line="360" w:lineRule="auto"/>
        <w:rPr>
          <w:lang w:val="en-AU"/>
        </w:rPr>
      </w:pPr>
      <w:r w:rsidRPr="005F7477">
        <w:rPr>
          <w:lang w:val="en-AU"/>
        </w:rPr>
        <w:t>Application reassessed once RFI response is complete</w:t>
      </w:r>
    </w:p>
    <w:p w14:paraId="76D71DD8" w14:textId="77777777" w:rsidR="001B1642" w:rsidRDefault="001B1642" w:rsidP="005F7477">
      <w:pPr>
        <w:rPr>
          <w:lang w:val="en-AU"/>
        </w:rPr>
      </w:pPr>
    </w:p>
    <w:p w14:paraId="7840AAAD" w14:textId="77777777" w:rsidR="001B1642" w:rsidRPr="005F7477" w:rsidRDefault="001B1642" w:rsidP="005F7477">
      <w:pPr>
        <w:rPr>
          <w:lang w:val="en-AU"/>
        </w:rPr>
      </w:pPr>
    </w:p>
    <w:p w14:paraId="576DCCFB" w14:textId="77777777" w:rsidR="005F7477" w:rsidRDefault="005F7477" w:rsidP="005F7477">
      <w:pPr>
        <w:rPr>
          <w:b/>
          <w:bCs/>
          <w:lang w:val="en-AU"/>
        </w:rPr>
      </w:pPr>
      <w:r w:rsidRPr="005F7477">
        <w:rPr>
          <w:b/>
          <w:bCs/>
          <w:lang w:val="en-AU"/>
        </w:rPr>
        <w:t>INTERNAL RECORD KEEPING (PROPERTY FRIENDS)</w:t>
      </w:r>
    </w:p>
    <w:p w14:paraId="410C31A0" w14:textId="77777777" w:rsidR="001B1642" w:rsidRPr="005F7477" w:rsidRDefault="001B1642" w:rsidP="005F7477">
      <w:pPr>
        <w:rPr>
          <w:b/>
          <w:bCs/>
          <w:lang w:val="en-AU"/>
        </w:rPr>
      </w:pPr>
    </w:p>
    <w:p w14:paraId="2A5DA648" w14:textId="77777777" w:rsidR="005F7477" w:rsidRPr="005F7477" w:rsidRDefault="005F7477" w:rsidP="001B1642">
      <w:pPr>
        <w:numPr>
          <w:ilvl w:val="0"/>
          <w:numId w:val="33"/>
        </w:numPr>
        <w:spacing w:line="360" w:lineRule="auto"/>
        <w:jc w:val="both"/>
        <w:rPr>
          <w:lang w:val="en-AU"/>
        </w:rPr>
      </w:pPr>
      <w:r w:rsidRPr="005F7477">
        <w:rPr>
          <w:lang w:val="en-AU"/>
        </w:rPr>
        <w:t xml:space="preserve">File status to be marked </w:t>
      </w:r>
      <w:r w:rsidRPr="005F7477">
        <w:rPr>
          <w:b/>
          <w:bCs/>
          <w:lang w:val="en-AU"/>
        </w:rPr>
        <w:t>"Pending Approval"</w:t>
      </w:r>
      <w:r w:rsidRPr="005F7477">
        <w:rPr>
          <w:lang w:val="en-AU"/>
        </w:rPr>
        <w:t xml:space="preserve"> until enrolment certificate issued</w:t>
      </w:r>
    </w:p>
    <w:p w14:paraId="65C0DD9D" w14:textId="77777777" w:rsidR="005F7477" w:rsidRPr="005F7477" w:rsidRDefault="005F7477" w:rsidP="001B1642">
      <w:pPr>
        <w:numPr>
          <w:ilvl w:val="0"/>
          <w:numId w:val="33"/>
        </w:numPr>
        <w:spacing w:line="360" w:lineRule="auto"/>
        <w:jc w:val="both"/>
        <w:rPr>
          <w:lang w:val="en-AU"/>
        </w:rPr>
      </w:pPr>
      <w:r w:rsidRPr="005F7477">
        <w:rPr>
          <w:lang w:val="en-AU"/>
        </w:rPr>
        <w:t>Store all documents under the relevant project directory (NDIS / SDA / Property Address / Registration)</w:t>
      </w:r>
    </w:p>
    <w:p w14:paraId="099CCC74" w14:textId="6B6F8077" w:rsidR="005F7477" w:rsidRPr="005F7477" w:rsidRDefault="005F7477" w:rsidP="001B1642">
      <w:pPr>
        <w:numPr>
          <w:ilvl w:val="0"/>
          <w:numId w:val="33"/>
        </w:numPr>
        <w:spacing w:line="360" w:lineRule="auto"/>
        <w:jc w:val="both"/>
        <w:rPr>
          <w:lang w:val="en-AU"/>
        </w:rPr>
      </w:pPr>
      <w:r w:rsidRPr="005F7477">
        <w:rPr>
          <w:lang w:val="en-AU"/>
        </w:rPr>
        <w:t xml:space="preserve">Retain final </w:t>
      </w:r>
      <w:r w:rsidRPr="005F7477">
        <w:rPr>
          <w:b/>
          <w:bCs/>
          <w:lang w:val="en-AU"/>
        </w:rPr>
        <w:t>Certificate of SDA Enrolment</w:t>
      </w:r>
      <w:r w:rsidRPr="005F7477">
        <w:rPr>
          <w:lang w:val="en-AU"/>
        </w:rPr>
        <w:t xml:space="preserve"> on file upon approval</w:t>
      </w:r>
      <w:r w:rsidR="001B1642">
        <w:rPr>
          <w:lang w:val="en-AU"/>
        </w:rPr>
        <w:t xml:space="preserve"> </w:t>
      </w:r>
      <w:r w:rsidRPr="005F7477">
        <w:rPr>
          <w:i/>
          <w:iCs/>
          <w:lang w:val="en-AU"/>
        </w:rPr>
        <w:t>and supporting images at each step as required)</w:t>
      </w:r>
    </w:p>
    <w:p w14:paraId="5E905989" w14:textId="77777777" w:rsidR="00907055" w:rsidRPr="00907055" w:rsidRDefault="00907055" w:rsidP="00907055"/>
    <w:p w14:paraId="59419EAD" w14:textId="2C41F807" w:rsidR="00907055" w:rsidRDefault="00D6052A">
      <w:r w:rsidRPr="00D6052A">
        <w:rPr>
          <w:noProof/>
        </w:rPr>
        <w:drawing>
          <wp:inline distT="0" distB="0" distL="0" distR="0" wp14:anchorId="79D4E727" wp14:editId="26F4ED98">
            <wp:extent cx="5943600" cy="2024380"/>
            <wp:effectExtent l="0" t="0" r="0" b="0"/>
            <wp:docPr id="146618705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87059" name="Picture 1" descr="A screenshot of a web page&#10;&#10;AI-generated content may be incorrect."/>
                    <pic:cNvPicPr/>
                  </pic:nvPicPr>
                  <pic:blipFill>
                    <a:blip r:embed="rId27"/>
                    <a:stretch>
                      <a:fillRect/>
                    </a:stretch>
                  </pic:blipFill>
                  <pic:spPr>
                    <a:xfrm>
                      <a:off x="0" y="0"/>
                      <a:ext cx="5943600" cy="2024380"/>
                    </a:xfrm>
                    <a:prstGeom prst="rect">
                      <a:avLst/>
                    </a:prstGeom>
                  </pic:spPr>
                </pic:pic>
              </a:graphicData>
            </a:graphic>
          </wp:inline>
        </w:drawing>
      </w:r>
    </w:p>
    <w:p w14:paraId="24642FBD" w14:textId="77777777" w:rsidR="00907055" w:rsidRDefault="00907055"/>
    <w:p w14:paraId="2B38F9E1" w14:textId="77777777" w:rsidR="00907055" w:rsidRDefault="00907055"/>
    <w:p w14:paraId="27D9F355" w14:textId="77777777" w:rsidR="00907055" w:rsidRDefault="00907055"/>
    <w:p w14:paraId="3C283115" w14:textId="77777777" w:rsidR="00907055" w:rsidRDefault="00907055"/>
    <w:p w14:paraId="43D2084E" w14:textId="77777777" w:rsidR="00907055" w:rsidRDefault="00907055"/>
    <w:p w14:paraId="5DFC8905" w14:textId="77777777" w:rsidR="00907055" w:rsidRDefault="00907055"/>
    <w:p w14:paraId="69D406B2" w14:textId="77777777" w:rsidR="00907055" w:rsidRDefault="00907055"/>
    <w:p w14:paraId="766803EC" w14:textId="77777777" w:rsidR="00907055" w:rsidRDefault="00907055"/>
    <w:p w14:paraId="24A098E8" w14:textId="77777777" w:rsidR="00907055" w:rsidRDefault="00907055"/>
    <w:p w14:paraId="16C671FC" w14:textId="77777777" w:rsidR="00586881" w:rsidRDefault="00586881"/>
    <w:p w14:paraId="0EB75BE7" w14:textId="77777777" w:rsidR="00907055" w:rsidRDefault="00907055"/>
    <w:p w14:paraId="7C5EAC6E" w14:textId="77777777" w:rsidR="00D6052A" w:rsidRDefault="00D6052A"/>
    <w:p w14:paraId="55CD8DF4" w14:textId="77777777" w:rsidR="00907055" w:rsidRDefault="00907055"/>
    <w:p w14:paraId="202AE716" w14:textId="4CDC0813" w:rsidR="00586881" w:rsidRPr="00B84CA2" w:rsidRDefault="00B84CA2" w:rsidP="00586881">
      <w:pPr>
        <w:pStyle w:val="Heading1"/>
        <w:keepNext w:val="0"/>
        <w:keepLines w:val="0"/>
        <w:numPr>
          <w:ilvl w:val="1"/>
          <w:numId w:val="27"/>
        </w:numPr>
        <w:spacing w:before="480" w:after="120" w:line="276" w:lineRule="auto"/>
        <w:rPr>
          <w:sz w:val="36"/>
          <w:szCs w:val="36"/>
          <w:highlight w:val="yellow"/>
        </w:rPr>
      </w:pPr>
      <w:r>
        <w:rPr>
          <w:sz w:val="36"/>
          <w:szCs w:val="36"/>
          <w:highlight w:val="yellow"/>
        </w:rPr>
        <w:lastRenderedPageBreak/>
        <w:t xml:space="preserve">SDA </w:t>
      </w:r>
      <w:r w:rsidR="00586881" w:rsidRPr="00B84CA2">
        <w:rPr>
          <w:sz w:val="36"/>
          <w:szCs w:val="36"/>
          <w:highlight w:val="yellow"/>
        </w:rPr>
        <w:t xml:space="preserve">CLAIMING GOVERNMENT SUBSIDY </w:t>
      </w:r>
    </w:p>
    <w:p w14:paraId="45F3DAF2" w14:textId="04EC70E8" w:rsidR="00404221" w:rsidRPr="00B84CA2" w:rsidRDefault="00906E25" w:rsidP="00906E25">
      <w:pPr>
        <w:pStyle w:val="Heading1"/>
        <w:keepNext w:val="0"/>
        <w:keepLines w:val="0"/>
        <w:numPr>
          <w:ilvl w:val="2"/>
          <w:numId w:val="27"/>
        </w:numPr>
        <w:spacing w:before="480" w:after="120" w:line="276" w:lineRule="auto"/>
        <w:rPr>
          <w:highlight w:val="yellow"/>
        </w:rPr>
      </w:pPr>
      <w:r w:rsidRPr="00B84CA2">
        <w:rPr>
          <w:highlight w:val="yellow"/>
        </w:rPr>
        <w:t xml:space="preserve">   </w:t>
      </w:r>
      <w:r w:rsidR="00586881" w:rsidRPr="00B84CA2">
        <w:rPr>
          <w:highlight w:val="yellow"/>
        </w:rPr>
        <w:t>VIA PRODA /</w:t>
      </w:r>
      <w:proofErr w:type="gramStart"/>
      <w:r w:rsidR="00586881" w:rsidRPr="00B84CA2">
        <w:rPr>
          <w:highlight w:val="yellow"/>
        </w:rPr>
        <w:t xml:space="preserve">BASE </w:t>
      </w:r>
      <w:r w:rsidRPr="00B84CA2">
        <w:rPr>
          <w:highlight w:val="yellow"/>
        </w:rPr>
        <w:t xml:space="preserve"> (</w:t>
      </w:r>
      <w:proofErr w:type="gramEnd"/>
      <w:r w:rsidRPr="00B84CA2">
        <w:rPr>
          <w:highlight w:val="yellow"/>
        </w:rPr>
        <w:t>Provider Digital Access)</w:t>
      </w:r>
    </w:p>
    <w:p w14:paraId="6332B434" w14:textId="77777777" w:rsidR="00404221" w:rsidRDefault="00404221"/>
    <w:p w14:paraId="2B38123F" w14:textId="77777777" w:rsidR="00404221" w:rsidRDefault="00404221"/>
    <w:p w14:paraId="02B8FED1" w14:textId="7AABBDA0" w:rsidR="00404221" w:rsidRDefault="00000000" w:rsidP="00586881">
      <w:r>
        <w:t xml:space="preserve">Claiming of payments are </w:t>
      </w:r>
      <w:proofErr w:type="gramStart"/>
      <w:r>
        <w:t>done</w:t>
      </w:r>
      <w:proofErr w:type="gramEnd"/>
      <w:r>
        <w:t xml:space="preserve"> every 1st of the month</w:t>
      </w:r>
    </w:p>
    <w:p w14:paraId="0E144902" w14:textId="77777777" w:rsidR="00404221" w:rsidRDefault="00000000">
      <w:pPr>
        <w:numPr>
          <w:ilvl w:val="0"/>
          <w:numId w:val="14"/>
        </w:numPr>
        <w:spacing w:before="240"/>
      </w:pPr>
      <w:r>
        <w:t>Check emails (Statement) coming from rental Agency, (Century 21, Aaron Moon Realty)</w:t>
      </w:r>
    </w:p>
    <w:p w14:paraId="3B41843B" w14:textId="77777777" w:rsidR="00404221" w:rsidRDefault="00000000">
      <w:pPr>
        <w:numPr>
          <w:ilvl w:val="1"/>
          <w:numId w:val="14"/>
        </w:numPr>
      </w:pPr>
      <w:r>
        <w:t>Items to check</w:t>
      </w:r>
    </w:p>
    <w:p w14:paraId="5B7AA63F" w14:textId="77777777" w:rsidR="00404221" w:rsidRDefault="00000000">
      <w:pPr>
        <w:numPr>
          <w:ilvl w:val="2"/>
          <w:numId w:val="14"/>
        </w:numPr>
      </w:pPr>
      <w:r>
        <w:t>Rent paid from the tenant</w:t>
      </w:r>
    </w:p>
    <w:p w14:paraId="0B489E6D" w14:textId="4B2BF721" w:rsidR="00404221" w:rsidRDefault="00000000">
      <w:pPr>
        <w:numPr>
          <w:ilvl w:val="2"/>
          <w:numId w:val="14"/>
        </w:numPr>
      </w:pPr>
      <w:r>
        <w:t>invoice from electric company</w:t>
      </w:r>
    </w:p>
    <w:p w14:paraId="7BF25F69" w14:textId="70B48840" w:rsidR="00404221" w:rsidRDefault="00586881">
      <w:pPr>
        <w:numPr>
          <w:ilvl w:val="2"/>
          <w:numId w:val="14"/>
        </w:numPr>
        <w:spacing w:after="240"/>
      </w:pPr>
      <w:r>
        <w:rPr>
          <w:noProof/>
        </w:rPr>
        <w:drawing>
          <wp:anchor distT="0" distB="0" distL="114300" distR="114300" simplePos="0" relativeHeight="251675648" behindDoc="0" locked="0" layoutInCell="1" allowOverlap="1" wp14:anchorId="0A05CDB7" wp14:editId="4DE7AB21">
            <wp:simplePos x="0" y="0"/>
            <wp:positionH relativeFrom="column">
              <wp:posOffset>217805</wp:posOffset>
            </wp:positionH>
            <wp:positionV relativeFrom="paragraph">
              <wp:posOffset>485303</wp:posOffset>
            </wp:positionV>
            <wp:extent cx="5943600" cy="2247900"/>
            <wp:effectExtent l="19050" t="19050" r="19050" b="19050"/>
            <wp:wrapThrough wrapText="bothSides">
              <wp:wrapPolygon edited="0">
                <wp:start x="-69" y="-183"/>
                <wp:lineTo x="-69" y="21600"/>
                <wp:lineTo x="21600" y="21600"/>
                <wp:lineTo x="21600" y="-183"/>
                <wp:lineTo x="-69" y="-183"/>
              </wp:wrapPolygon>
            </wp:wrapThrough>
            <wp:docPr id="1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943600" cy="2247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any other invoice used for maintenance/repairs of the house</w:t>
      </w:r>
    </w:p>
    <w:p w14:paraId="680EA476" w14:textId="3ED7A1F0" w:rsidR="00404221" w:rsidRDefault="00404221"/>
    <w:p w14:paraId="14C837FC" w14:textId="77777777" w:rsidR="00404221" w:rsidRDefault="00404221"/>
    <w:p w14:paraId="60186E59" w14:textId="77777777" w:rsidR="00404221" w:rsidRDefault="00404221"/>
    <w:p w14:paraId="190AE3A6" w14:textId="77777777" w:rsidR="00586881" w:rsidRDefault="00000000" w:rsidP="00586881">
      <w:pPr>
        <w:spacing w:line="360" w:lineRule="auto"/>
        <w:jc w:val="both"/>
      </w:pPr>
      <w:r>
        <w:rPr>
          <w:b/>
        </w:rPr>
        <w:t>Pointers:</w:t>
      </w:r>
      <w:r>
        <w:t xml:space="preserve"> </w:t>
      </w:r>
    </w:p>
    <w:p w14:paraId="6A343CF1" w14:textId="1309A088" w:rsidR="00404221" w:rsidRDefault="00586881" w:rsidP="00586881">
      <w:pPr>
        <w:spacing w:line="360" w:lineRule="auto"/>
        <w:jc w:val="both"/>
      </w:pPr>
      <w:r>
        <w:t xml:space="preserve">Always create new </w:t>
      </w:r>
      <w:r w:rsidR="008E2BB7">
        <w:t>folders</w:t>
      </w:r>
      <w:r>
        <w:t xml:space="preserve"> of each month containing all attachment to the reconciliation</w:t>
      </w:r>
    </w:p>
    <w:p w14:paraId="79209683" w14:textId="36B80E26" w:rsidR="00404221" w:rsidRDefault="00000000" w:rsidP="00586881">
      <w:pPr>
        <w:spacing w:line="360" w:lineRule="auto"/>
        <w:jc w:val="both"/>
      </w:pPr>
      <w:r>
        <w:t>Saving Path File on each statement and invoice coming from rental agency (google drive)</w:t>
      </w:r>
    </w:p>
    <w:p w14:paraId="503ACCD8" w14:textId="77777777" w:rsidR="00586881" w:rsidRDefault="00586881" w:rsidP="00586881">
      <w:pPr>
        <w:spacing w:line="360" w:lineRule="auto"/>
        <w:jc w:val="both"/>
      </w:pPr>
    </w:p>
    <w:p w14:paraId="61060314" w14:textId="7AD16D7B" w:rsidR="00404221" w:rsidRDefault="00000000" w:rsidP="00586881">
      <w:pPr>
        <w:spacing w:line="360" w:lineRule="auto"/>
        <w:jc w:val="both"/>
      </w:pPr>
      <w:r>
        <w:t xml:space="preserve">Shared Drive &gt;&gt; NDIS &gt;&gt; QLD &gt;&gt; Tville &gt;&gt; Rental &gt;&gt; Property number/location folder (e.g. #50 Champion </w:t>
      </w:r>
      <w:proofErr w:type="spellStart"/>
      <w:r>
        <w:t>Dve</w:t>
      </w:r>
      <w:proofErr w:type="spellEnd"/>
      <w:r>
        <w:t xml:space="preserve">) &gt;&gt; PF Reconciliation &gt;&gt; Reconciliation month (e.g. 2022_09 for August </w:t>
      </w:r>
      <w:proofErr w:type="spellStart"/>
      <w:r>
        <w:t>Stmt</w:t>
      </w:r>
      <w:proofErr w:type="spellEnd"/>
      <w:r>
        <w:t xml:space="preserve"> 13)</w:t>
      </w:r>
    </w:p>
    <w:p w14:paraId="3EB0FC65" w14:textId="77777777" w:rsidR="00404221" w:rsidRDefault="00000000" w:rsidP="008E2BB7">
      <w:pPr>
        <w:numPr>
          <w:ilvl w:val="0"/>
          <w:numId w:val="16"/>
        </w:numPr>
        <w:spacing w:before="240" w:line="360" w:lineRule="auto"/>
      </w:pPr>
      <w:r>
        <w:t xml:space="preserve">When all </w:t>
      </w:r>
      <w:proofErr w:type="gramStart"/>
      <w:r>
        <w:t>attachment</w:t>
      </w:r>
      <w:proofErr w:type="gramEnd"/>
      <w:r>
        <w:t xml:space="preserve"> </w:t>
      </w:r>
      <w:proofErr w:type="gramStart"/>
      <w:r>
        <w:t>are</w:t>
      </w:r>
      <w:proofErr w:type="gramEnd"/>
      <w:r>
        <w:t xml:space="preserve"> complete and saved to the folder, we can now </w:t>
      </w:r>
      <w:proofErr w:type="gramStart"/>
      <w:r>
        <w:t>do</w:t>
      </w:r>
      <w:proofErr w:type="gramEnd"/>
      <w:r>
        <w:t xml:space="preserve"> the claim of the government money</w:t>
      </w:r>
    </w:p>
    <w:p w14:paraId="26CF7846" w14:textId="77777777" w:rsidR="00404221" w:rsidRDefault="00000000" w:rsidP="008E2BB7">
      <w:pPr>
        <w:numPr>
          <w:ilvl w:val="0"/>
          <w:numId w:val="16"/>
        </w:numPr>
        <w:spacing w:line="360" w:lineRule="auto"/>
      </w:pPr>
      <w:r>
        <w:t>Go to the URL</w:t>
      </w:r>
      <w:hyperlink r:id="rId29">
        <w:r w:rsidR="00404221">
          <w:t xml:space="preserve"> </w:t>
        </w:r>
      </w:hyperlink>
      <w:hyperlink r:id="rId30">
        <w:r w:rsidR="00404221">
          <w:rPr>
            <w:color w:val="1155CC"/>
            <w:u w:val="single"/>
          </w:rPr>
          <w:t>https://proda.humanservices.gov.au/prodalogin/pages/public/login.jsf?</w:t>
        </w:r>
      </w:hyperlink>
    </w:p>
    <w:p w14:paraId="0045D725" w14:textId="77777777" w:rsidR="00404221" w:rsidRDefault="00000000" w:rsidP="008E2BB7">
      <w:pPr>
        <w:numPr>
          <w:ilvl w:val="0"/>
          <w:numId w:val="16"/>
        </w:numPr>
        <w:spacing w:line="360" w:lineRule="auto"/>
      </w:pPr>
      <w:r>
        <w:t>Enter log in information</w:t>
      </w:r>
    </w:p>
    <w:p w14:paraId="574D2A42" w14:textId="3A394B14" w:rsidR="00404221" w:rsidRDefault="00000000" w:rsidP="00586881">
      <w:pPr>
        <w:numPr>
          <w:ilvl w:val="0"/>
          <w:numId w:val="16"/>
        </w:numPr>
        <w:spacing w:after="240" w:line="360" w:lineRule="auto"/>
      </w:pPr>
      <w:r>
        <w:lastRenderedPageBreak/>
        <w:t xml:space="preserve">Check email for the </w:t>
      </w:r>
      <w:proofErr w:type="gramStart"/>
      <w:r>
        <w:t>2 step</w:t>
      </w:r>
      <w:proofErr w:type="gramEnd"/>
      <w:r>
        <w:t xml:space="preserve"> verification code</w:t>
      </w:r>
    </w:p>
    <w:p w14:paraId="465AFD06" w14:textId="77777777" w:rsidR="00404221" w:rsidRDefault="00404221"/>
    <w:p w14:paraId="2BA9B36F" w14:textId="77777777" w:rsidR="00404221" w:rsidRDefault="00000000">
      <w:r>
        <w:rPr>
          <w:noProof/>
        </w:rPr>
        <w:drawing>
          <wp:inline distT="114300" distB="114300" distL="114300" distR="114300" wp14:anchorId="058554DB" wp14:editId="14CC4DA0">
            <wp:extent cx="5943600" cy="520700"/>
            <wp:effectExtent l="19050" t="19050" r="19050" b="1270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520700"/>
                    </a:xfrm>
                    <a:prstGeom prst="rect">
                      <a:avLst/>
                    </a:prstGeom>
                    <a:ln>
                      <a:solidFill>
                        <a:schemeClr val="tx1"/>
                      </a:solidFill>
                    </a:ln>
                  </pic:spPr>
                </pic:pic>
              </a:graphicData>
            </a:graphic>
          </wp:inline>
        </w:drawing>
      </w:r>
    </w:p>
    <w:p w14:paraId="73C97199" w14:textId="77777777" w:rsidR="00404221" w:rsidRDefault="00404221"/>
    <w:p w14:paraId="1217FCE3" w14:textId="77777777" w:rsidR="00404221" w:rsidRDefault="00000000" w:rsidP="00586881">
      <w:pPr>
        <w:numPr>
          <w:ilvl w:val="0"/>
          <w:numId w:val="12"/>
        </w:numPr>
        <w:spacing w:before="240" w:line="360" w:lineRule="auto"/>
      </w:pPr>
      <w:r>
        <w:t xml:space="preserve">Enter the code and make </w:t>
      </w:r>
      <w:proofErr w:type="gramStart"/>
      <w:r>
        <w:t>sure</w:t>
      </w:r>
      <w:proofErr w:type="gramEnd"/>
      <w:r>
        <w:t xml:space="preserve"> show the code before clicking next</w:t>
      </w:r>
    </w:p>
    <w:p w14:paraId="3D4D3F25" w14:textId="77777777" w:rsidR="00404221" w:rsidRDefault="00000000" w:rsidP="00586881">
      <w:pPr>
        <w:numPr>
          <w:ilvl w:val="0"/>
          <w:numId w:val="12"/>
        </w:numPr>
        <w:spacing w:after="240" w:line="360" w:lineRule="auto"/>
      </w:pPr>
      <w:r>
        <w:t>Click NDIS portal</w:t>
      </w:r>
    </w:p>
    <w:p w14:paraId="577C4E80" w14:textId="77777777" w:rsidR="00404221" w:rsidRDefault="00404221"/>
    <w:p w14:paraId="56DC5918" w14:textId="77777777" w:rsidR="00404221" w:rsidRDefault="00000000">
      <w:r>
        <w:rPr>
          <w:noProof/>
        </w:rPr>
        <w:drawing>
          <wp:inline distT="114300" distB="114300" distL="114300" distR="114300" wp14:anchorId="2B92C0C1" wp14:editId="043B4112">
            <wp:extent cx="5943600" cy="3708400"/>
            <wp:effectExtent l="19050" t="19050" r="19050" b="2540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3708400"/>
                    </a:xfrm>
                    <a:prstGeom prst="rect">
                      <a:avLst/>
                    </a:prstGeom>
                    <a:ln>
                      <a:solidFill>
                        <a:schemeClr val="tx1"/>
                      </a:solidFill>
                    </a:ln>
                  </pic:spPr>
                </pic:pic>
              </a:graphicData>
            </a:graphic>
          </wp:inline>
        </w:drawing>
      </w:r>
    </w:p>
    <w:p w14:paraId="5E52CA54" w14:textId="77777777" w:rsidR="00404221" w:rsidRDefault="00404221"/>
    <w:p w14:paraId="21061D1C" w14:textId="77777777" w:rsidR="00404221" w:rsidRDefault="00404221"/>
    <w:p w14:paraId="029770E6" w14:textId="77777777" w:rsidR="00404221" w:rsidRDefault="00404221"/>
    <w:p w14:paraId="06D2E41A" w14:textId="77777777" w:rsidR="00404221" w:rsidRDefault="00000000">
      <w:r>
        <w:t>3. Go to My participants</w:t>
      </w:r>
    </w:p>
    <w:p w14:paraId="0F5791EC" w14:textId="77777777" w:rsidR="00404221" w:rsidRDefault="00404221"/>
    <w:p w14:paraId="2D85C794" w14:textId="77777777" w:rsidR="00404221" w:rsidRDefault="00000000">
      <w:r>
        <w:rPr>
          <w:noProof/>
        </w:rPr>
        <w:lastRenderedPageBreak/>
        <w:drawing>
          <wp:inline distT="114300" distB="114300" distL="114300" distR="114300" wp14:anchorId="7A4FB66A" wp14:editId="4A3DF743">
            <wp:extent cx="5943600" cy="3022600"/>
            <wp:effectExtent l="19050" t="19050" r="19050" b="2540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3022600"/>
                    </a:xfrm>
                    <a:prstGeom prst="rect">
                      <a:avLst/>
                    </a:prstGeom>
                    <a:ln>
                      <a:solidFill>
                        <a:schemeClr val="tx1"/>
                      </a:solidFill>
                    </a:ln>
                  </pic:spPr>
                </pic:pic>
              </a:graphicData>
            </a:graphic>
          </wp:inline>
        </w:drawing>
      </w:r>
    </w:p>
    <w:p w14:paraId="00463F21" w14:textId="77777777" w:rsidR="00404221" w:rsidRDefault="00000000">
      <w:r>
        <w:t>4. Click View to make sure that there is an active plan</w:t>
      </w:r>
    </w:p>
    <w:p w14:paraId="21F0779B" w14:textId="77777777" w:rsidR="00404221" w:rsidRDefault="00404221"/>
    <w:p w14:paraId="21294C01" w14:textId="77777777" w:rsidR="00404221" w:rsidRDefault="00000000">
      <w:r>
        <w:rPr>
          <w:noProof/>
        </w:rPr>
        <w:drawing>
          <wp:inline distT="114300" distB="114300" distL="114300" distR="114300" wp14:anchorId="67A7F492" wp14:editId="2B107B74">
            <wp:extent cx="5943600" cy="2717800"/>
            <wp:effectExtent l="19050" t="19050" r="19050" b="2540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2717800"/>
                    </a:xfrm>
                    <a:prstGeom prst="rect">
                      <a:avLst/>
                    </a:prstGeom>
                    <a:ln>
                      <a:solidFill>
                        <a:schemeClr val="tx1"/>
                      </a:solidFill>
                    </a:ln>
                  </pic:spPr>
                </pic:pic>
              </a:graphicData>
            </a:graphic>
          </wp:inline>
        </w:drawing>
      </w:r>
    </w:p>
    <w:p w14:paraId="48558A4B" w14:textId="77777777" w:rsidR="00404221" w:rsidRDefault="00404221"/>
    <w:p w14:paraId="14A74779" w14:textId="77777777" w:rsidR="00404221" w:rsidRDefault="00404221"/>
    <w:p w14:paraId="706DB9D5" w14:textId="77777777" w:rsidR="00404221" w:rsidRDefault="00000000">
      <w:r>
        <w:rPr>
          <w:noProof/>
        </w:rPr>
        <w:lastRenderedPageBreak/>
        <w:drawing>
          <wp:inline distT="114300" distB="114300" distL="114300" distR="114300" wp14:anchorId="12444C09" wp14:editId="30004441">
            <wp:extent cx="5943600" cy="3213100"/>
            <wp:effectExtent l="19050" t="19050" r="19050" b="2540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3213100"/>
                    </a:xfrm>
                    <a:prstGeom prst="rect">
                      <a:avLst/>
                    </a:prstGeom>
                    <a:ln>
                      <a:solidFill>
                        <a:schemeClr val="tx1"/>
                      </a:solidFill>
                    </a:ln>
                  </pic:spPr>
                </pic:pic>
              </a:graphicData>
            </a:graphic>
          </wp:inline>
        </w:drawing>
      </w:r>
    </w:p>
    <w:p w14:paraId="3C7F0828" w14:textId="77777777" w:rsidR="00404221" w:rsidRDefault="00404221"/>
    <w:p w14:paraId="7068B009" w14:textId="77777777" w:rsidR="00404221" w:rsidRDefault="00404221"/>
    <w:p w14:paraId="7B362A60" w14:textId="77777777" w:rsidR="00404221" w:rsidRDefault="00000000" w:rsidP="008E2BB7">
      <w:pPr>
        <w:spacing w:line="360" w:lineRule="auto"/>
      </w:pPr>
      <w:r>
        <w:t xml:space="preserve">If there are no active </w:t>
      </w:r>
      <w:proofErr w:type="gramStart"/>
      <w:r>
        <w:t>plan</w:t>
      </w:r>
      <w:proofErr w:type="gramEnd"/>
      <w:r>
        <w:t xml:space="preserve"> you cannot claim payments - </w:t>
      </w:r>
      <w:proofErr w:type="spellStart"/>
      <w:proofErr w:type="gramStart"/>
      <w:r>
        <w:t>its</w:t>
      </w:r>
      <w:proofErr w:type="spellEnd"/>
      <w:proofErr w:type="gramEnd"/>
      <w:r>
        <w:t xml:space="preserve"> like having a quotation, if there is no quotation we cannot place a job</w:t>
      </w:r>
    </w:p>
    <w:p w14:paraId="68048E4C" w14:textId="77777777" w:rsidR="00404221" w:rsidRDefault="00404221" w:rsidP="008E2BB7">
      <w:pPr>
        <w:spacing w:line="360" w:lineRule="auto"/>
      </w:pPr>
    </w:p>
    <w:p w14:paraId="11D3E955" w14:textId="77777777" w:rsidR="00404221" w:rsidRDefault="00000000" w:rsidP="008E2BB7">
      <w:pPr>
        <w:spacing w:line="360" w:lineRule="auto"/>
      </w:pPr>
      <w:r>
        <w:t>Go into further looking by checking the Service Booking number</w:t>
      </w:r>
    </w:p>
    <w:p w14:paraId="09AB0EB1" w14:textId="77777777" w:rsidR="00404221" w:rsidRDefault="00404221"/>
    <w:p w14:paraId="025F413F" w14:textId="77777777" w:rsidR="00404221" w:rsidRDefault="00000000">
      <w:r>
        <w:rPr>
          <w:noProof/>
        </w:rPr>
        <w:drawing>
          <wp:inline distT="114300" distB="114300" distL="114300" distR="114300" wp14:anchorId="7CE717A2" wp14:editId="4BAE523F">
            <wp:extent cx="5943600" cy="1511300"/>
            <wp:effectExtent l="19050" t="19050" r="19050" b="12700"/>
            <wp:docPr id="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1511300"/>
                    </a:xfrm>
                    <a:prstGeom prst="rect">
                      <a:avLst/>
                    </a:prstGeom>
                    <a:ln>
                      <a:solidFill>
                        <a:schemeClr val="tx1"/>
                      </a:solidFill>
                    </a:ln>
                  </pic:spPr>
                </pic:pic>
              </a:graphicData>
            </a:graphic>
          </wp:inline>
        </w:drawing>
      </w:r>
    </w:p>
    <w:p w14:paraId="1B56B00E" w14:textId="77777777" w:rsidR="00404221" w:rsidRDefault="00404221"/>
    <w:p w14:paraId="67ACDC55" w14:textId="77777777" w:rsidR="00404221" w:rsidRDefault="00404221"/>
    <w:p w14:paraId="6D8D9227" w14:textId="77777777" w:rsidR="00404221" w:rsidRDefault="00000000">
      <w:r>
        <w:t>See if there is enough money remaining, remaining amount should be larger what we are claiming monthly</w:t>
      </w:r>
    </w:p>
    <w:p w14:paraId="6B2CC3DF" w14:textId="77777777" w:rsidR="00404221" w:rsidRDefault="00404221"/>
    <w:p w14:paraId="2F633CD2" w14:textId="77777777" w:rsidR="00404221" w:rsidRDefault="00404221"/>
    <w:p w14:paraId="0D21130B" w14:textId="77777777" w:rsidR="00404221" w:rsidRDefault="00000000">
      <w:r>
        <w:rPr>
          <w:noProof/>
        </w:rPr>
        <w:lastRenderedPageBreak/>
        <w:drawing>
          <wp:inline distT="114300" distB="114300" distL="114300" distR="114300" wp14:anchorId="5573318F" wp14:editId="0E9A4A41">
            <wp:extent cx="5943600" cy="1435100"/>
            <wp:effectExtent l="19050" t="19050" r="19050" b="12700"/>
            <wp:docPr id="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1435100"/>
                    </a:xfrm>
                    <a:prstGeom prst="rect">
                      <a:avLst/>
                    </a:prstGeom>
                    <a:ln>
                      <a:solidFill>
                        <a:schemeClr val="tx1"/>
                      </a:solidFill>
                    </a:ln>
                  </pic:spPr>
                </pic:pic>
              </a:graphicData>
            </a:graphic>
          </wp:inline>
        </w:drawing>
      </w:r>
    </w:p>
    <w:p w14:paraId="48E43CCD" w14:textId="77777777" w:rsidR="00404221" w:rsidRDefault="00404221"/>
    <w:p w14:paraId="76FD59F6" w14:textId="77777777" w:rsidR="00404221" w:rsidRDefault="00404221"/>
    <w:p w14:paraId="70713C3C" w14:textId="77777777" w:rsidR="00404221" w:rsidRDefault="00000000">
      <w:pPr>
        <w:rPr>
          <w:b/>
        </w:rPr>
      </w:pPr>
      <w:r>
        <w:rPr>
          <w:b/>
        </w:rPr>
        <w:t>POINTERS</w:t>
      </w:r>
    </w:p>
    <w:p w14:paraId="4320AC07" w14:textId="77777777" w:rsidR="00404221" w:rsidRDefault="00000000">
      <w:pPr>
        <w:spacing w:before="240" w:after="240"/>
      </w:pPr>
      <w:r>
        <w:t xml:space="preserve"> </w:t>
      </w:r>
    </w:p>
    <w:p w14:paraId="5774677A" w14:textId="77777777" w:rsidR="00404221" w:rsidRDefault="00000000">
      <w:r>
        <w:rPr>
          <w:b/>
          <w:i/>
        </w:rPr>
        <w:t>Allocated amount is the amount you can claim annually</w:t>
      </w:r>
    </w:p>
    <w:p w14:paraId="27B2927B" w14:textId="77777777" w:rsidR="00404221" w:rsidRDefault="00000000">
      <w:pPr>
        <w:rPr>
          <w:b/>
        </w:rPr>
      </w:pPr>
      <w:r>
        <w:rPr>
          <w:b/>
        </w:rPr>
        <w:t>Every July of each year this amount is getting updated</w:t>
      </w:r>
    </w:p>
    <w:p w14:paraId="08AA4663" w14:textId="77777777" w:rsidR="00404221" w:rsidRDefault="00404221">
      <w:pPr>
        <w:rPr>
          <w:b/>
        </w:rPr>
      </w:pPr>
    </w:p>
    <w:p w14:paraId="075B054E" w14:textId="77777777" w:rsidR="00404221" w:rsidRDefault="00000000">
      <w:r>
        <w:t>5. Next is to Create a Payment request</w:t>
      </w:r>
    </w:p>
    <w:p w14:paraId="49E743CC" w14:textId="77777777" w:rsidR="00404221" w:rsidRDefault="00404221"/>
    <w:p w14:paraId="547CF1C9" w14:textId="18D06DB8" w:rsidR="00E5735E" w:rsidRPr="00E5735E" w:rsidRDefault="00E5735E" w:rsidP="00E5735E">
      <w:pPr>
        <w:spacing w:line="360" w:lineRule="auto"/>
        <w:jc w:val="both"/>
        <w:rPr>
          <w:lang w:val="en-AU"/>
        </w:rPr>
      </w:pPr>
      <w:r w:rsidRPr="00E5735E">
        <w:rPr>
          <w:lang w:val="en-AU"/>
        </w:rPr>
        <w:t xml:space="preserve">This section explains the correct sequence for accessing PRODA and lodging NDIS claims via the </w:t>
      </w:r>
      <w:proofErr w:type="spellStart"/>
      <w:r w:rsidRPr="00E5735E">
        <w:rPr>
          <w:lang w:val="en-AU"/>
        </w:rPr>
        <w:t>MyPlace</w:t>
      </w:r>
      <w:proofErr w:type="spellEnd"/>
      <w:r w:rsidRPr="00E5735E">
        <w:rPr>
          <w:lang w:val="en-AU"/>
        </w:rPr>
        <w:t xml:space="preserve"> Provider Portal. Due to security controls, real-time coordination with Uwe is mandatory for login.</w:t>
      </w:r>
      <w:r>
        <w:rPr>
          <w:lang w:val="en-AU"/>
        </w:rPr>
        <w:t xml:space="preserve"> </w:t>
      </w:r>
      <w:r w:rsidRPr="00E5735E">
        <w:rPr>
          <w:lang w:val="en-AU"/>
        </w:rPr>
        <w:t>Before</w:t>
      </w:r>
      <w:r>
        <w:rPr>
          <w:lang w:val="en-AU"/>
        </w:rPr>
        <w:t>,</w:t>
      </w:r>
      <w:r w:rsidRPr="00E5735E">
        <w:rPr>
          <w:lang w:val="en-AU"/>
        </w:rPr>
        <w:t xml:space="preserve"> attempting to log in please Notify Uwe via Google Chat that you intend to access PRODA Login requires a real-time passcode from Uwe’s phone. Do not proceed unless Uwe is available to provide the code</w:t>
      </w:r>
    </w:p>
    <w:p w14:paraId="58549C7C" w14:textId="0F0DE744" w:rsidR="00E5735E" w:rsidRPr="00E5735E" w:rsidRDefault="00E5735E" w:rsidP="00E5735E">
      <w:pPr>
        <w:rPr>
          <w:lang w:val="en-AU"/>
        </w:rPr>
      </w:pPr>
    </w:p>
    <w:p w14:paraId="4104338A" w14:textId="43E3C9AD" w:rsidR="00E5735E" w:rsidRPr="00E5735E" w:rsidRDefault="00E5735E" w:rsidP="00E5735E">
      <w:pPr>
        <w:rPr>
          <w:b/>
          <w:bCs/>
          <w:lang w:val="en-AU"/>
        </w:rPr>
      </w:pPr>
      <w:r w:rsidRPr="00E5735E">
        <w:rPr>
          <w:b/>
          <w:bCs/>
          <w:lang w:val="en-AU"/>
        </w:rPr>
        <w:t>PRODA LOGIN</w:t>
      </w:r>
    </w:p>
    <w:p w14:paraId="5939FD96" w14:textId="77777777" w:rsidR="00E5735E" w:rsidRPr="00E5735E" w:rsidRDefault="00E5735E" w:rsidP="00DB7206">
      <w:pPr>
        <w:numPr>
          <w:ilvl w:val="0"/>
          <w:numId w:val="37"/>
        </w:numPr>
        <w:spacing w:line="360" w:lineRule="auto"/>
        <w:rPr>
          <w:lang w:val="en-AU"/>
        </w:rPr>
      </w:pPr>
      <w:r w:rsidRPr="00E5735E">
        <w:rPr>
          <w:lang w:val="en-AU"/>
        </w:rPr>
        <w:t>Log in using the email address:</w:t>
      </w:r>
      <w:r w:rsidRPr="00E5735E">
        <w:rPr>
          <w:lang w:val="en-AU"/>
        </w:rPr>
        <w:br/>
      </w:r>
      <w:hyperlink r:id="rId38" w:history="1">
        <w:r w:rsidRPr="00E5735E">
          <w:rPr>
            <w:rStyle w:val="Hyperlink"/>
            <w:b/>
            <w:bCs/>
            <w:lang w:val="en-AU"/>
          </w:rPr>
          <w:t>uwe@propertyfriends.com.au</w:t>
        </w:r>
      </w:hyperlink>
    </w:p>
    <w:p w14:paraId="20C25622" w14:textId="77777777" w:rsidR="00E5735E" w:rsidRPr="00DB7206" w:rsidRDefault="00E5735E" w:rsidP="00E5735E">
      <w:pPr>
        <w:numPr>
          <w:ilvl w:val="0"/>
          <w:numId w:val="37"/>
        </w:numPr>
        <w:rPr>
          <w:lang w:val="en-AU"/>
        </w:rPr>
      </w:pPr>
      <w:r w:rsidRPr="00E5735E">
        <w:rPr>
          <w:lang w:val="en-AU"/>
        </w:rPr>
        <w:t xml:space="preserve">Access PRODA via the </w:t>
      </w:r>
      <w:r w:rsidRPr="00E5735E">
        <w:rPr>
          <w:b/>
          <w:bCs/>
          <w:lang w:val="en-AU"/>
        </w:rPr>
        <w:t>NDIS login page</w:t>
      </w:r>
    </w:p>
    <w:p w14:paraId="1184D301" w14:textId="77777777" w:rsidR="00DB7206" w:rsidRPr="00E5735E" w:rsidRDefault="00DB7206" w:rsidP="00DB7206">
      <w:pPr>
        <w:rPr>
          <w:lang w:val="en-AU"/>
        </w:rPr>
      </w:pPr>
    </w:p>
    <w:p w14:paraId="5A6F2CBE" w14:textId="77777777" w:rsidR="00E5735E" w:rsidRPr="00E5735E" w:rsidRDefault="00E5735E" w:rsidP="00DB7206">
      <w:pPr>
        <w:numPr>
          <w:ilvl w:val="0"/>
          <w:numId w:val="37"/>
        </w:numPr>
        <w:spacing w:line="360" w:lineRule="auto"/>
        <w:rPr>
          <w:lang w:val="en-AU"/>
        </w:rPr>
      </w:pPr>
      <w:r w:rsidRPr="00E5735E">
        <w:rPr>
          <w:lang w:val="en-AU"/>
        </w:rPr>
        <w:t xml:space="preserve">You will be redirected to </w:t>
      </w:r>
      <w:proofErr w:type="spellStart"/>
      <w:r w:rsidRPr="00E5735E">
        <w:rPr>
          <w:b/>
          <w:bCs/>
          <w:lang w:val="en-AU"/>
        </w:rPr>
        <w:t>myID</w:t>
      </w:r>
      <w:proofErr w:type="spellEnd"/>
      <w:r w:rsidRPr="00E5735E">
        <w:rPr>
          <w:lang w:val="en-AU"/>
        </w:rPr>
        <w:t xml:space="preserve"> for authentication</w:t>
      </w:r>
    </w:p>
    <w:p w14:paraId="76145F6B" w14:textId="77777777" w:rsidR="00E5735E" w:rsidRPr="00E5735E" w:rsidRDefault="00E5735E" w:rsidP="00DB7206">
      <w:pPr>
        <w:numPr>
          <w:ilvl w:val="0"/>
          <w:numId w:val="37"/>
        </w:numPr>
        <w:spacing w:line="360" w:lineRule="auto"/>
        <w:rPr>
          <w:lang w:val="en-AU"/>
        </w:rPr>
      </w:pPr>
      <w:r w:rsidRPr="00E5735E">
        <w:rPr>
          <w:lang w:val="en-AU"/>
        </w:rPr>
        <w:t xml:space="preserve">Select </w:t>
      </w:r>
      <w:r w:rsidRPr="00E5735E">
        <w:rPr>
          <w:b/>
          <w:bCs/>
          <w:lang w:val="en-AU"/>
        </w:rPr>
        <w:t>“Remember my choice”</w:t>
      </w:r>
      <w:r w:rsidRPr="00E5735E">
        <w:rPr>
          <w:lang w:val="en-AU"/>
        </w:rPr>
        <w:t xml:space="preserve"> (recommended)</w:t>
      </w:r>
    </w:p>
    <w:p w14:paraId="069D8961" w14:textId="77777777" w:rsidR="00E5735E" w:rsidRPr="00E5735E" w:rsidRDefault="00E5735E" w:rsidP="00DB7206">
      <w:pPr>
        <w:numPr>
          <w:ilvl w:val="0"/>
          <w:numId w:val="37"/>
        </w:numPr>
        <w:spacing w:line="360" w:lineRule="auto"/>
        <w:rPr>
          <w:lang w:val="en-AU"/>
        </w:rPr>
      </w:pPr>
      <w:r w:rsidRPr="00E5735E">
        <w:rPr>
          <w:lang w:val="en-AU"/>
        </w:rPr>
        <w:t xml:space="preserve">Click </w:t>
      </w:r>
      <w:r w:rsidRPr="00E5735E">
        <w:rPr>
          <w:b/>
          <w:bCs/>
          <w:lang w:val="en-AU"/>
        </w:rPr>
        <w:t xml:space="preserve">“Select </w:t>
      </w:r>
      <w:proofErr w:type="spellStart"/>
      <w:r w:rsidRPr="00E5735E">
        <w:rPr>
          <w:b/>
          <w:bCs/>
          <w:lang w:val="en-AU"/>
        </w:rPr>
        <w:t>myID</w:t>
      </w:r>
      <w:proofErr w:type="spellEnd"/>
      <w:r w:rsidRPr="00E5735E">
        <w:rPr>
          <w:b/>
          <w:bCs/>
          <w:lang w:val="en-AU"/>
        </w:rPr>
        <w:t>”</w:t>
      </w:r>
    </w:p>
    <w:p w14:paraId="64AC0B4E" w14:textId="77777777" w:rsidR="00E5735E" w:rsidRPr="00DB7206" w:rsidRDefault="00E5735E" w:rsidP="00DB7206">
      <w:pPr>
        <w:numPr>
          <w:ilvl w:val="0"/>
          <w:numId w:val="37"/>
        </w:numPr>
        <w:spacing w:line="360" w:lineRule="auto"/>
        <w:rPr>
          <w:lang w:val="en-AU"/>
        </w:rPr>
      </w:pPr>
      <w:r w:rsidRPr="00E5735E">
        <w:rPr>
          <w:lang w:val="en-AU"/>
        </w:rPr>
        <w:t xml:space="preserve">Click </w:t>
      </w:r>
      <w:r w:rsidRPr="00E5735E">
        <w:rPr>
          <w:b/>
          <w:bCs/>
          <w:lang w:val="en-AU"/>
        </w:rPr>
        <w:t>“Get Code”</w:t>
      </w:r>
    </w:p>
    <w:p w14:paraId="0CF66478" w14:textId="491A6019" w:rsidR="00DB7206" w:rsidRPr="00E5735E" w:rsidRDefault="00DB7206" w:rsidP="00DB7206">
      <w:pPr>
        <w:rPr>
          <w:lang w:val="en-AU"/>
        </w:rPr>
      </w:pPr>
      <w:r w:rsidRPr="00DB7206">
        <w:rPr>
          <w:noProof/>
          <w:lang w:val="en-AU"/>
        </w:rPr>
        <w:lastRenderedPageBreak/>
        <w:drawing>
          <wp:anchor distT="0" distB="0" distL="114300" distR="114300" simplePos="0" relativeHeight="251676672" behindDoc="0" locked="0" layoutInCell="1" allowOverlap="1" wp14:anchorId="13E5716E" wp14:editId="254D43CB">
            <wp:simplePos x="0" y="0"/>
            <wp:positionH relativeFrom="column">
              <wp:posOffset>586863</wp:posOffset>
            </wp:positionH>
            <wp:positionV relativeFrom="paragraph">
              <wp:posOffset>19091</wp:posOffset>
            </wp:positionV>
            <wp:extent cx="4737100" cy="2313940"/>
            <wp:effectExtent l="19050" t="19050" r="25400" b="10160"/>
            <wp:wrapThrough wrapText="bothSides">
              <wp:wrapPolygon edited="0">
                <wp:start x="-87" y="-178"/>
                <wp:lineTo x="-87" y="21517"/>
                <wp:lineTo x="21629" y="21517"/>
                <wp:lineTo x="21629" y="-178"/>
                <wp:lineTo x="-87" y="-178"/>
              </wp:wrapPolygon>
            </wp:wrapThrough>
            <wp:docPr id="381924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414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37100" cy="2313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3A8A99" w14:textId="77777777" w:rsidR="00E5735E" w:rsidRPr="00DB7206" w:rsidRDefault="00E5735E" w:rsidP="00E5735E">
      <w:pPr>
        <w:numPr>
          <w:ilvl w:val="0"/>
          <w:numId w:val="37"/>
        </w:numPr>
        <w:rPr>
          <w:lang w:val="en-AU"/>
        </w:rPr>
      </w:pPr>
      <w:r w:rsidRPr="00E5735E">
        <w:rPr>
          <w:lang w:val="en-AU"/>
        </w:rPr>
        <w:t xml:space="preserve">Uwe will provide and confirm the passcode </w:t>
      </w:r>
      <w:r w:rsidRPr="00E5735E">
        <w:rPr>
          <w:b/>
          <w:bCs/>
          <w:lang w:val="en-AU"/>
        </w:rPr>
        <w:t>in real time</w:t>
      </w:r>
    </w:p>
    <w:p w14:paraId="152169A7" w14:textId="77777777" w:rsidR="00DB7206" w:rsidRPr="00E5735E" w:rsidRDefault="00DB7206" w:rsidP="00DB7206">
      <w:pPr>
        <w:rPr>
          <w:lang w:val="en-AU"/>
        </w:rPr>
      </w:pPr>
    </w:p>
    <w:p w14:paraId="5BE3F290" w14:textId="29740801" w:rsidR="00E5735E" w:rsidRPr="00E5735E" w:rsidRDefault="00E5735E" w:rsidP="00E5735E">
      <w:pPr>
        <w:rPr>
          <w:lang w:val="en-AU"/>
        </w:rPr>
      </w:pPr>
    </w:p>
    <w:p w14:paraId="52DD5621" w14:textId="77777777" w:rsidR="00E5735E" w:rsidRDefault="00E5735E" w:rsidP="00E5735E">
      <w:pPr>
        <w:rPr>
          <w:b/>
          <w:bCs/>
          <w:lang w:val="en-AU"/>
        </w:rPr>
      </w:pPr>
      <w:r w:rsidRPr="00E5735E">
        <w:rPr>
          <w:b/>
          <w:bCs/>
          <w:lang w:val="en-AU"/>
        </w:rPr>
        <w:t>STEP 3: SELECT ORGANISATION</w:t>
      </w:r>
    </w:p>
    <w:p w14:paraId="5623975D" w14:textId="77777777" w:rsidR="00DB7206" w:rsidRPr="00E5735E" w:rsidRDefault="00DB7206" w:rsidP="00E5735E">
      <w:pPr>
        <w:rPr>
          <w:b/>
          <w:bCs/>
          <w:lang w:val="en-AU"/>
        </w:rPr>
      </w:pPr>
    </w:p>
    <w:p w14:paraId="103E0556" w14:textId="77777777" w:rsidR="00E5735E" w:rsidRPr="00E5735E" w:rsidRDefault="00E5735E" w:rsidP="00E5735E">
      <w:pPr>
        <w:rPr>
          <w:lang w:val="en-AU"/>
        </w:rPr>
      </w:pPr>
      <w:r w:rsidRPr="00E5735E">
        <w:rPr>
          <w:lang w:val="en-AU"/>
        </w:rPr>
        <w:t>Once authenticated:</w:t>
      </w:r>
    </w:p>
    <w:p w14:paraId="365F6373" w14:textId="77777777" w:rsidR="00E5735E" w:rsidRPr="00E5735E" w:rsidRDefault="00E5735E" w:rsidP="00DB7206">
      <w:pPr>
        <w:numPr>
          <w:ilvl w:val="0"/>
          <w:numId w:val="38"/>
        </w:numPr>
        <w:spacing w:line="360" w:lineRule="auto"/>
        <w:jc w:val="both"/>
        <w:rPr>
          <w:lang w:val="en-AU"/>
        </w:rPr>
      </w:pPr>
      <w:r w:rsidRPr="00E5735E">
        <w:rPr>
          <w:lang w:val="en-AU"/>
        </w:rPr>
        <w:t>Select “The Trustee for UWE Property Consulting Trust”</w:t>
      </w:r>
    </w:p>
    <w:p w14:paraId="0476F6E4" w14:textId="77777777" w:rsidR="00E5735E" w:rsidRPr="00E5735E" w:rsidRDefault="00E5735E" w:rsidP="00DB7206">
      <w:pPr>
        <w:numPr>
          <w:ilvl w:val="0"/>
          <w:numId w:val="38"/>
        </w:numPr>
        <w:spacing w:line="360" w:lineRule="auto"/>
        <w:jc w:val="both"/>
        <w:rPr>
          <w:lang w:val="en-AU"/>
        </w:rPr>
      </w:pPr>
      <w:r w:rsidRPr="00E5735E">
        <w:rPr>
          <w:lang w:val="en-AU"/>
        </w:rPr>
        <w:t xml:space="preserve">Click through to NDIS </w:t>
      </w:r>
      <w:proofErr w:type="spellStart"/>
      <w:r w:rsidRPr="00E5735E">
        <w:rPr>
          <w:lang w:val="en-AU"/>
        </w:rPr>
        <w:t>MyPlace</w:t>
      </w:r>
      <w:proofErr w:type="spellEnd"/>
      <w:r w:rsidRPr="00E5735E">
        <w:rPr>
          <w:lang w:val="en-AU"/>
        </w:rPr>
        <w:t xml:space="preserve"> Provider Portal</w:t>
      </w:r>
    </w:p>
    <w:p w14:paraId="62EA4093" w14:textId="77777777" w:rsidR="00E5735E" w:rsidRPr="00E5735E" w:rsidRDefault="00E5735E" w:rsidP="00DB7206">
      <w:pPr>
        <w:numPr>
          <w:ilvl w:val="0"/>
          <w:numId w:val="38"/>
        </w:numPr>
        <w:spacing w:line="360" w:lineRule="auto"/>
        <w:jc w:val="both"/>
        <w:rPr>
          <w:lang w:val="en-AU"/>
        </w:rPr>
      </w:pPr>
      <w:r w:rsidRPr="00E5735E">
        <w:rPr>
          <w:lang w:val="en-AU"/>
        </w:rPr>
        <w:t xml:space="preserve">The main </w:t>
      </w:r>
      <w:proofErr w:type="spellStart"/>
      <w:r w:rsidRPr="00E5735E">
        <w:rPr>
          <w:lang w:val="en-AU"/>
        </w:rPr>
        <w:t>MyPlace</w:t>
      </w:r>
      <w:proofErr w:type="spellEnd"/>
      <w:r w:rsidRPr="00E5735E">
        <w:rPr>
          <w:lang w:val="en-AU"/>
        </w:rPr>
        <w:t xml:space="preserve"> dashboard will load</w:t>
      </w:r>
    </w:p>
    <w:p w14:paraId="4FBC26A3" w14:textId="6363D698" w:rsidR="00E5735E" w:rsidRDefault="00E5735E" w:rsidP="00E5735E">
      <w:pPr>
        <w:rPr>
          <w:lang w:val="en-AU"/>
        </w:rPr>
      </w:pPr>
    </w:p>
    <w:p w14:paraId="29DD0D66" w14:textId="55788C6B" w:rsidR="00DB7206" w:rsidRDefault="00DB7206" w:rsidP="00E5735E">
      <w:pPr>
        <w:rPr>
          <w:lang w:val="en-AU"/>
        </w:rPr>
      </w:pPr>
      <w:r w:rsidRPr="00DB7206">
        <w:rPr>
          <w:noProof/>
          <w:lang w:val="en-AU"/>
        </w:rPr>
        <w:drawing>
          <wp:inline distT="0" distB="0" distL="0" distR="0" wp14:anchorId="0CAFCC0D" wp14:editId="077E1E3B">
            <wp:extent cx="5943600" cy="2606675"/>
            <wp:effectExtent l="19050" t="19050" r="19050" b="22225"/>
            <wp:docPr id="117587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4664" name="Picture 1" descr="A screenshot of a computer&#10;&#10;AI-generated content may be incorrect."/>
                    <pic:cNvPicPr/>
                  </pic:nvPicPr>
                  <pic:blipFill>
                    <a:blip r:embed="rId40"/>
                    <a:stretch>
                      <a:fillRect/>
                    </a:stretch>
                  </pic:blipFill>
                  <pic:spPr>
                    <a:xfrm>
                      <a:off x="0" y="0"/>
                      <a:ext cx="5943600" cy="2606675"/>
                    </a:xfrm>
                    <a:prstGeom prst="rect">
                      <a:avLst/>
                    </a:prstGeom>
                    <a:ln>
                      <a:solidFill>
                        <a:schemeClr val="tx1"/>
                      </a:solidFill>
                    </a:ln>
                  </pic:spPr>
                </pic:pic>
              </a:graphicData>
            </a:graphic>
          </wp:inline>
        </w:drawing>
      </w:r>
    </w:p>
    <w:p w14:paraId="04C42FBA" w14:textId="77777777" w:rsidR="00DB7206" w:rsidRDefault="00DB7206" w:rsidP="00E5735E">
      <w:pPr>
        <w:rPr>
          <w:lang w:val="en-AU"/>
        </w:rPr>
      </w:pPr>
    </w:p>
    <w:p w14:paraId="22714205" w14:textId="77777777" w:rsidR="00DB7206" w:rsidRPr="00E5735E" w:rsidRDefault="00DB7206" w:rsidP="00E5735E">
      <w:pPr>
        <w:rPr>
          <w:lang w:val="en-AU"/>
        </w:rPr>
      </w:pPr>
    </w:p>
    <w:p w14:paraId="00230FE3" w14:textId="77777777" w:rsidR="00E5735E" w:rsidRDefault="00E5735E" w:rsidP="00E5735E">
      <w:pPr>
        <w:rPr>
          <w:b/>
          <w:bCs/>
          <w:lang w:val="en-AU"/>
        </w:rPr>
      </w:pPr>
      <w:r w:rsidRPr="00E5735E">
        <w:rPr>
          <w:b/>
          <w:bCs/>
          <w:lang w:val="en-AU"/>
        </w:rPr>
        <w:t>STEP 4: NAVIGATING MYPLACE – CLAIMS &amp; RECORDS</w:t>
      </w:r>
    </w:p>
    <w:p w14:paraId="025D26D5" w14:textId="77777777" w:rsidR="00DB7206" w:rsidRPr="00E5735E" w:rsidRDefault="00DB7206" w:rsidP="00E5735E">
      <w:pPr>
        <w:rPr>
          <w:b/>
          <w:bCs/>
          <w:lang w:val="en-AU"/>
        </w:rPr>
      </w:pPr>
    </w:p>
    <w:p w14:paraId="5C2534AE" w14:textId="77777777" w:rsidR="00E5735E" w:rsidRDefault="00E5735E" w:rsidP="00E5735E">
      <w:pPr>
        <w:rPr>
          <w:lang w:val="en-AU"/>
        </w:rPr>
      </w:pPr>
      <w:r w:rsidRPr="00E5735E">
        <w:rPr>
          <w:lang w:val="en-AU"/>
        </w:rPr>
        <w:t xml:space="preserve">Within the </w:t>
      </w:r>
      <w:proofErr w:type="spellStart"/>
      <w:r w:rsidRPr="00E5735E">
        <w:rPr>
          <w:lang w:val="en-AU"/>
        </w:rPr>
        <w:t>MyPlace</w:t>
      </w:r>
      <w:proofErr w:type="spellEnd"/>
      <w:r w:rsidRPr="00E5735E">
        <w:rPr>
          <w:lang w:val="en-AU"/>
        </w:rPr>
        <w:t xml:space="preserve"> Provider Portal, you can:</w:t>
      </w:r>
    </w:p>
    <w:p w14:paraId="14163E97" w14:textId="77777777" w:rsidR="00DB7206" w:rsidRPr="00E5735E" w:rsidRDefault="00DB7206" w:rsidP="00E5735E">
      <w:pPr>
        <w:rPr>
          <w:lang w:val="en-AU"/>
        </w:rPr>
      </w:pPr>
    </w:p>
    <w:p w14:paraId="1A62E06A" w14:textId="77777777" w:rsidR="00E5735E" w:rsidRPr="00E5735E" w:rsidRDefault="00E5735E" w:rsidP="00E5735E">
      <w:pPr>
        <w:rPr>
          <w:b/>
          <w:bCs/>
          <w:lang w:val="en-AU"/>
        </w:rPr>
      </w:pPr>
      <w:r w:rsidRPr="00E5735E">
        <w:rPr>
          <w:b/>
          <w:bCs/>
          <w:lang w:val="en-AU"/>
        </w:rPr>
        <w:lastRenderedPageBreak/>
        <w:t>A. Submit Claims</w:t>
      </w:r>
    </w:p>
    <w:p w14:paraId="5E480544" w14:textId="77777777" w:rsidR="00E5735E" w:rsidRPr="00E5735E" w:rsidRDefault="00E5735E" w:rsidP="00DB7206">
      <w:pPr>
        <w:numPr>
          <w:ilvl w:val="0"/>
          <w:numId w:val="39"/>
        </w:numPr>
        <w:spacing w:line="360" w:lineRule="auto"/>
        <w:rPr>
          <w:lang w:val="en-AU"/>
        </w:rPr>
      </w:pPr>
      <w:r w:rsidRPr="00E5735E">
        <w:rPr>
          <w:lang w:val="en-AU"/>
        </w:rPr>
        <w:t>Navigate to Payment Requests</w:t>
      </w:r>
    </w:p>
    <w:p w14:paraId="0BFEFBD7" w14:textId="77777777" w:rsidR="00E5735E" w:rsidRPr="00E5735E" w:rsidRDefault="00E5735E" w:rsidP="00DB7206">
      <w:pPr>
        <w:numPr>
          <w:ilvl w:val="0"/>
          <w:numId w:val="39"/>
        </w:numPr>
        <w:spacing w:line="360" w:lineRule="auto"/>
        <w:rPr>
          <w:lang w:val="en-AU"/>
        </w:rPr>
      </w:pPr>
      <w:r w:rsidRPr="00E5735E">
        <w:rPr>
          <w:lang w:val="en-AU"/>
        </w:rPr>
        <w:t>Select Bulk Payment Request</w:t>
      </w:r>
    </w:p>
    <w:p w14:paraId="50101D6E" w14:textId="77777777" w:rsidR="00E5735E" w:rsidRPr="00DB7206" w:rsidRDefault="00E5735E" w:rsidP="00DB7206">
      <w:pPr>
        <w:numPr>
          <w:ilvl w:val="0"/>
          <w:numId w:val="39"/>
        </w:numPr>
        <w:spacing w:line="360" w:lineRule="auto"/>
        <w:rPr>
          <w:lang w:val="en-AU"/>
        </w:rPr>
      </w:pPr>
      <w:r w:rsidRPr="00E5735E">
        <w:rPr>
          <w:lang w:val="en-AU"/>
        </w:rPr>
        <w:t>Follow the standard NDIS bulk claims procedure</w:t>
      </w:r>
    </w:p>
    <w:p w14:paraId="28EE7D31" w14:textId="77777777" w:rsidR="00DB7206" w:rsidRPr="00E5735E" w:rsidRDefault="00DB7206" w:rsidP="00DB7206">
      <w:pPr>
        <w:ind w:left="720"/>
        <w:rPr>
          <w:lang w:val="en-AU"/>
        </w:rPr>
      </w:pPr>
    </w:p>
    <w:p w14:paraId="1545D2E4" w14:textId="77777777" w:rsidR="00E5735E" w:rsidRPr="00E5735E" w:rsidRDefault="00E5735E" w:rsidP="00E5735E">
      <w:pPr>
        <w:rPr>
          <w:b/>
          <w:bCs/>
          <w:lang w:val="en-AU"/>
        </w:rPr>
      </w:pPr>
      <w:r w:rsidRPr="00E5735E">
        <w:rPr>
          <w:b/>
          <w:bCs/>
          <w:lang w:val="en-AU"/>
        </w:rPr>
        <w:t>B. Participant Information</w:t>
      </w:r>
    </w:p>
    <w:p w14:paraId="32B824B5" w14:textId="77777777" w:rsidR="00E5735E" w:rsidRPr="00E5735E" w:rsidRDefault="00E5735E" w:rsidP="00E5735E">
      <w:pPr>
        <w:numPr>
          <w:ilvl w:val="0"/>
          <w:numId w:val="40"/>
        </w:numPr>
        <w:rPr>
          <w:lang w:val="en-AU"/>
        </w:rPr>
      </w:pPr>
      <w:r w:rsidRPr="00E5735E">
        <w:rPr>
          <w:lang w:val="en-AU"/>
        </w:rPr>
        <w:t xml:space="preserve">Use </w:t>
      </w:r>
      <w:r w:rsidRPr="00E5735E">
        <w:rPr>
          <w:b/>
          <w:bCs/>
          <w:lang w:val="en-AU"/>
        </w:rPr>
        <w:t>My Participants</w:t>
      </w:r>
      <w:r w:rsidRPr="00E5735E">
        <w:rPr>
          <w:lang w:val="en-AU"/>
        </w:rPr>
        <w:t xml:space="preserve"> to:</w:t>
      </w:r>
    </w:p>
    <w:p w14:paraId="5D651037" w14:textId="77777777" w:rsidR="00E5735E" w:rsidRPr="00E5735E" w:rsidRDefault="00E5735E" w:rsidP="00DB7206">
      <w:pPr>
        <w:numPr>
          <w:ilvl w:val="1"/>
          <w:numId w:val="40"/>
        </w:numPr>
        <w:spacing w:line="360" w:lineRule="auto"/>
        <w:rPr>
          <w:lang w:val="en-AU"/>
        </w:rPr>
      </w:pPr>
      <w:r w:rsidRPr="00E5735E">
        <w:rPr>
          <w:lang w:val="en-AU"/>
        </w:rPr>
        <w:t>Confirm participant details</w:t>
      </w:r>
    </w:p>
    <w:p w14:paraId="092BED5E" w14:textId="77777777" w:rsidR="00E5735E" w:rsidRDefault="00E5735E" w:rsidP="00DB7206">
      <w:pPr>
        <w:numPr>
          <w:ilvl w:val="1"/>
          <w:numId w:val="40"/>
        </w:numPr>
        <w:spacing w:line="360" w:lineRule="auto"/>
        <w:rPr>
          <w:lang w:val="en-AU"/>
        </w:rPr>
      </w:pPr>
      <w:r w:rsidRPr="00E5735E">
        <w:rPr>
          <w:lang w:val="en-AU"/>
        </w:rPr>
        <w:t>Verify service bookings</w:t>
      </w:r>
    </w:p>
    <w:p w14:paraId="1D16DE3E" w14:textId="30E149C2" w:rsidR="00404221" w:rsidRDefault="00DB7206" w:rsidP="00DB7206">
      <w:pPr>
        <w:numPr>
          <w:ilvl w:val="1"/>
          <w:numId w:val="40"/>
        </w:numPr>
        <w:spacing w:line="360" w:lineRule="auto"/>
        <w:jc w:val="both"/>
        <w:rPr>
          <w:lang w:val="en-AU"/>
        </w:rPr>
      </w:pPr>
      <w:r>
        <w:rPr>
          <w:lang w:val="en-AU"/>
        </w:rPr>
        <w:t xml:space="preserve">Change dates for CSV file and ensure it is aligned with US Date format YYY/MM/DD and then upload it in the section. Make ensure NDIS no of participants is mentioned correctly. </w:t>
      </w:r>
    </w:p>
    <w:p w14:paraId="58F5B235" w14:textId="77777777" w:rsidR="00DB7206" w:rsidRPr="00DB7206" w:rsidRDefault="00DB7206" w:rsidP="00DB7206">
      <w:pPr>
        <w:spacing w:line="360" w:lineRule="auto"/>
        <w:jc w:val="both"/>
        <w:rPr>
          <w:lang w:val="en-AU"/>
        </w:rPr>
      </w:pPr>
    </w:p>
    <w:p w14:paraId="1158A6ED" w14:textId="65864AF3" w:rsidR="00404221" w:rsidRDefault="00906E25" w:rsidP="00906E25">
      <w:pPr>
        <w:pStyle w:val="Heading1"/>
        <w:keepNext w:val="0"/>
        <w:keepLines w:val="0"/>
        <w:numPr>
          <w:ilvl w:val="2"/>
          <w:numId w:val="27"/>
        </w:numPr>
        <w:spacing w:before="240" w:after="240" w:line="276" w:lineRule="auto"/>
      </w:pPr>
      <w:r>
        <w:t xml:space="preserve">   </w:t>
      </w:r>
      <w:r w:rsidRPr="00B84CA2">
        <w:rPr>
          <w:highlight w:val="yellow"/>
        </w:rPr>
        <w:t xml:space="preserve">SDA CLAIM </w:t>
      </w:r>
      <w:r w:rsidR="00B12AE0" w:rsidRPr="00B84CA2">
        <w:rPr>
          <w:highlight w:val="yellow"/>
        </w:rPr>
        <w:t xml:space="preserve">FOR </w:t>
      </w:r>
      <w:r w:rsidRPr="00B84CA2">
        <w:rPr>
          <w:highlight w:val="yellow"/>
        </w:rPr>
        <w:t>AGENCY MANAGED PARTICIPANTS</w:t>
      </w:r>
      <w:r>
        <w:t xml:space="preserve"> </w:t>
      </w:r>
    </w:p>
    <w:p w14:paraId="1A45B2DC" w14:textId="77777777" w:rsidR="00906E25" w:rsidRPr="00906E25" w:rsidRDefault="00906E25" w:rsidP="00906E25"/>
    <w:p w14:paraId="0701B81C" w14:textId="1E95AB72" w:rsidR="00B12AE0" w:rsidRPr="00B12AE0" w:rsidRDefault="00B12AE0" w:rsidP="00B12AE0">
      <w:pPr>
        <w:spacing w:before="240" w:after="240" w:line="360" w:lineRule="auto"/>
        <w:jc w:val="both"/>
        <w:rPr>
          <w:lang w:val="en-AU"/>
        </w:rPr>
      </w:pPr>
      <w:r w:rsidRPr="00B12AE0">
        <w:rPr>
          <w:lang w:val="en-AU"/>
        </w:rPr>
        <w:t>This section explains the process for claiming SDA payments for Agency Managed participants, which differs from PRODA/</w:t>
      </w:r>
      <w:proofErr w:type="spellStart"/>
      <w:r w:rsidRPr="00B12AE0">
        <w:rPr>
          <w:lang w:val="en-AU"/>
        </w:rPr>
        <w:t>MyPlace</w:t>
      </w:r>
      <w:proofErr w:type="spellEnd"/>
      <w:r w:rsidRPr="00B12AE0">
        <w:rPr>
          <w:lang w:val="en-AU"/>
        </w:rPr>
        <w:t xml:space="preserve"> claims. For Agency Managed participants, claims are made via invoicing to the participant’s Plan Manager, not through the </w:t>
      </w:r>
      <w:proofErr w:type="spellStart"/>
      <w:r w:rsidRPr="00B12AE0">
        <w:rPr>
          <w:lang w:val="en-AU"/>
        </w:rPr>
        <w:t>MyPlace</w:t>
      </w:r>
      <w:proofErr w:type="spellEnd"/>
      <w:r w:rsidRPr="00B12AE0">
        <w:rPr>
          <w:lang w:val="en-AU"/>
        </w:rPr>
        <w:t xml:space="preserve"> portal.</w:t>
      </w:r>
    </w:p>
    <w:p w14:paraId="6800D15A" w14:textId="77777777" w:rsidR="00B12AE0" w:rsidRPr="00B12AE0" w:rsidRDefault="00B12AE0" w:rsidP="00B12AE0">
      <w:pPr>
        <w:spacing w:before="240" w:after="240"/>
        <w:rPr>
          <w:b/>
          <w:bCs/>
          <w:lang w:val="en-AU"/>
        </w:rPr>
      </w:pPr>
      <w:r w:rsidRPr="00B12AE0">
        <w:rPr>
          <w:b/>
          <w:bCs/>
          <w:lang w:val="en-AU"/>
        </w:rPr>
        <w:t>OVERVIEW</w:t>
      </w:r>
    </w:p>
    <w:p w14:paraId="026C58F8" w14:textId="77777777" w:rsidR="00B12AE0" w:rsidRPr="00B12AE0" w:rsidRDefault="00B12AE0" w:rsidP="00B12AE0">
      <w:pPr>
        <w:numPr>
          <w:ilvl w:val="0"/>
          <w:numId w:val="43"/>
        </w:numPr>
        <w:spacing w:before="240" w:after="240" w:line="360" w:lineRule="auto"/>
        <w:jc w:val="both"/>
        <w:rPr>
          <w:lang w:val="en-AU"/>
        </w:rPr>
      </w:pPr>
      <w:r w:rsidRPr="00B12AE0">
        <w:rPr>
          <w:lang w:val="en-AU"/>
        </w:rPr>
        <w:t>SDA payments for Agency Managed participants are claimed monthly</w:t>
      </w:r>
    </w:p>
    <w:p w14:paraId="119DCB75" w14:textId="77777777" w:rsidR="00B12AE0" w:rsidRPr="00B12AE0" w:rsidRDefault="00B12AE0" w:rsidP="00B12AE0">
      <w:pPr>
        <w:numPr>
          <w:ilvl w:val="0"/>
          <w:numId w:val="43"/>
        </w:numPr>
        <w:spacing w:before="240" w:after="240" w:line="360" w:lineRule="auto"/>
        <w:jc w:val="both"/>
        <w:rPr>
          <w:lang w:val="en-AU"/>
        </w:rPr>
      </w:pPr>
      <w:r w:rsidRPr="00B12AE0">
        <w:rPr>
          <w:lang w:val="en-AU"/>
        </w:rPr>
        <w:t>Claims are based on a finalised SDA Reconciliation Sheet for the relevant month</w:t>
      </w:r>
    </w:p>
    <w:p w14:paraId="6D93052B" w14:textId="77777777" w:rsidR="00B12AE0" w:rsidRPr="00B12AE0" w:rsidRDefault="00B12AE0" w:rsidP="00B12AE0">
      <w:pPr>
        <w:numPr>
          <w:ilvl w:val="0"/>
          <w:numId w:val="43"/>
        </w:numPr>
        <w:spacing w:before="240" w:after="240" w:line="360" w:lineRule="auto"/>
        <w:jc w:val="both"/>
        <w:rPr>
          <w:lang w:val="en-AU"/>
        </w:rPr>
      </w:pPr>
      <w:r w:rsidRPr="00B12AE0">
        <w:rPr>
          <w:lang w:val="en-AU"/>
        </w:rPr>
        <w:t>Invoices are issued by Ulla to the relevant Plan Manager</w:t>
      </w:r>
    </w:p>
    <w:p w14:paraId="22A6A474" w14:textId="2FF0C8B7" w:rsidR="00B12AE0" w:rsidRPr="00B12AE0" w:rsidRDefault="00B12AE0" w:rsidP="00B12AE0">
      <w:pPr>
        <w:numPr>
          <w:ilvl w:val="0"/>
          <w:numId w:val="43"/>
        </w:numPr>
        <w:spacing w:before="240" w:after="240" w:line="360" w:lineRule="auto"/>
        <w:jc w:val="both"/>
        <w:rPr>
          <w:lang w:val="en-AU"/>
        </w:rPr>
      </w:pPr>
      <w:r w:rsidRPr="00B12AE0">
        <w:rPr>
          <w:lang w:val="en-AU"/>
        </w:rPr>
        <w:t>Payments are received directly by Property Friends (PF)</w:t>
      </w:r>
    </w:p>
    <w:p w14:paraId="6DFFB261" w14:textId="77777777" w:rsidR="00B12AE0" w:rsidRPr="00B12AE0" w:rsidRDefault="00B12AE0" w:rsidP="00B12AE0">
      <w:pPr>
        <w:spacing w:before="240" w:after="240"/>
        <w:rPr>
          <w:b/>
          <w:bCs/>
          <w:lang w:val="en-AU"/>
        </w:rPr>
      </w:pPr>
      <w:r w:rsidRPr="00B12AE0">
        <w:rPr>
          <w:b/>
          <w:bCs/>
          <w:lang w:val="en-AU"/>
        </w:rPr>
        <w:t>STEP 1: FINALISE SDA RECONCILIATION SHEET</w:t>
      </w:r>
    </w:p>
    <w:p w14:paraId="056B34F1" w14:textId="77777777" w:rsidR="00B12AE0" w:rsidRPr="00B12AE0" w:rsidRDefault="00B12AE0" w:rsidP="00B12AE0">
      <w:pPr>
        <w:spacing w:before="240" w:after="240"/>
        <w:rPr>
          <w:lang w:val="en-AU"/>
        </w:rPr>
      </w:pPr>
      <w:r w:rsidRPr="00B12AE0">
        <w:rPr>
          <w:lang w:val="en-AU"/>
        </w:rPr>
        <w:t>At the end of each claim period:</w:t>
      </w:r>
    </w:p>
    <w:p w14:paraId="7CDAC535" w14:textId="77777777" w:rsidR="00B12AE0" w:rsidRPr="00B12AE0" w:rsidRDefault="00B12AE0" w:rsidP="00B12AE0">
      <w:pPr>
        <w:numPr>
          <w:ilvl w:val="0"/>
          <w:numId w:val="44"/>
        </w:numPr>
        <w:spacing w:before="240" w:after="240" w:line="360" w:lineRule="auto"/>
        <w:rPr>
          <w:lang w:val="en-AU"/>
        </w:rPr>
      </w:pPr>
      <w:r w:rsidRPr="00B12AE0">
        <w:rPr>
          <w:lang w:val="en-AU"/>
        </w:rPr>
        <w:t xml:space="preserve">Prepare and review the </w:t>
      </w:r>
      <w:r w:rsidRPr="00B12AE0">
        <w:rPr>
          <w:b/>
          <w:bCs/>
          <w:lang w:val="en-AU"/>
        </w:rPr>
        <w:t>SDA Reconciliation Sheet</w:t>
      </w:r>
      <w:r w:rsidRPr="00B12AE0">
        <w:rPr>
          <w:lang w:val="en-AU"/>
        </w:rPr>
        <w:t xml:space="preserve"> for the month</w:t>
      </w:r>
    </w:p>
    <w:p w14:paraId="6FCC8347" w14:textId="77777777" w:rsidR="00B12AE0" w:rsidRPr="00B12AE0" w:rsidRDefault="00B12AE0" w:rsidP="00B12AE0">
      <w:pPr>
        <w:numPr>
          <w:ilvl w:val="0"/>
          <w:numId w:val="44"/>
        </w:numPr>
        <w:spacing w:before="240" w:after="240" w:line="360" w:lineRule="auto"/>
        <w:rPr>
          <w:lang w:val="en-AU"/>
        </w:rPr>
      </w:pPr>
      <w:r w:rsidRPr="00B12AE0">
        <w:rPr>
          <w:lang w:val="en-AU"/>
        </w:rPr>
        <w:t>Confirm:</w:t>
      </w:r>
    </w:p>
    <w:p w14:paraId="13D532E8" w14:textId="77777777" w:rsidR="00B12AE0" w:rsidRPr="00B12AE0" w:rsidRDefault="00B12AE0" w:rsidP="00B12AE0">
      <w:pPr>
        <w:numPr>
          <w:ilvl w:val="1"/>
          <w:numId w:val="44"/>
        </w:numPr>
        <w:spacing w:before="240" w:after="240" w:line="360" w:lineRule="auto"/>
        <w:rPr>
          <w:lang w:val="en-AU"/>
        </w:rPr>
      </w:pPr>
      <w:r w:rsidRPr="00B12AE0">
        <w:rPr>
          <w:lang w:val="en-AU"/>
        </w:rPr>
        <w:t>Participant occupancy</w:t>
      </w:r>
    </w:p>
    <w:p w14:paraId="750EA859" w14:textId="77777777" w:rsidR="00B12AE0" w:rsidRPr="00B12AE0" w:rsidRDefault="00B12AE0" w:rsidP="00B12AE0">
      <w:pPr>
        <w:numPr>
          <w:ilvl w:val="1"/>
          <w:numId w:val="44"/>
        </w:numPr>
        <w:spacing w:before="240" w:after="240" w:line="360" w:lineRule="auto"/>
        <w:rPr>
          <w:lang w:val="en-AU"/>
        </w:rPr>
      </w:pPr>
      <w:r w:rsidRPr="00B12AE0">
        <w:rPr>
          <w:lang w:val="en-AU"/>
        </w:rPr>
        <w:lastRenderedPageBreak/>
        <w:t>Applicable SDA category</w:t>
      </w:r>
    </w:p>
    <w:p w14:paraId="4E5D55C4" w14:textId="77777777" w:rsidR="00B12AE0" w:rsidRPr="00B12AE0" w:rsidRDefault="00B12AE0" w:rsidP="00B12AE0">
      <w:pPr>
        <w:numPr>
          <w:ilvl w:val="1"/>
          <w:numId w:val="44"/>
        </w:numPr>
        <w:spacing w:before="240" w:after="240" w:line="360" w:lineRule="auto"/>
        <w:rPr>
          <w:lang w:val="en-AU"/>
        </w:rPr>
      </w:pPr>
      <w:r w:rsidRPr="00B12AE0">
        <w:rPr>
          <w:lang w:val="en-AU"/>
        </w:rPr>
        <w:t>Correct MRRC and SDA amounts</w:t>
      </w:r>
    </w:p>
    <w:p w14:paraId="6DB02EB8" w14:textId="77777777" w:rsidR="00B12AE0" w:rsidRPr="00B12AE0" w:rsidRDefault="00B12AE0" w:rsidP="00B12AE0">
      <w:pPr>
        <w:numPr>
          <w:ilvl w:val="1"/>
          <w:numId w:val="44"/>
        </w:numPr>
        <w:spacing w:before="240" w:after="240" w:line="360" w:lineRule="auto"/>
        <w:rPr>
          <w:lang w:val="en-AU"/>
        </w:rPr>
      </w:pPr>
      <w:r w:rsidRPr="00B12AE0">
        <w:rPr>
          <w:lang w:val="en-AU"/>
        </w:rPr>
        <w:t>Any adjustments or pro-rata calculations</w:t>
      </w:r>
    </w:p>
    <w:p w14:paraId="0172487D" w14:textId="51ECBFE1" w:rsidR="00B12AE0" w:rsidRPr="00B12AE0" w:rsidRDefault="00B12AE0" w:rsidP="00B12AE0">
      <w:pPr>
        <w:numPr>
          <w:ilvl w:val="0"/>
          <w:numId w:val="44"/>
        </w:numPr>
        <w:spacing w:before="240" w:after="240" w:line="360" w:lineRule="auto"/>
        <w:rPr>
          <w:lang w:val="en-AU"/>
        </w:rPr>
      </w:pPr>
      <w:r w:rsidRPr="00B12AE0">
        <w:rPr>
          <w:lang w:val="en-AU"/>
        </w:rPr>
        <w:t>Ensure figures are accurate and internally approved before proceeding</w:t>
      </w:r>
    </w:p>
    <w:p w14:paraId="18538D86" w14:textId="77777777" w:rsidR="00B12AE0" w:rsidRPr="00B12AE0" w:rsidRDefault="00B12AE0" w:rsidP="00B12AE0">
      <w:pPr>
        <w:spacing w:before="240" w:after="240"/>
        <w:rPr>
          <w:b/>
          <w:bCs/>
          <w:lang w:val="en-AU"/>
        </w:rPr>
      </w:pPr>
      <w:r w:rsidRPr="00B12AE0">
        <w:rPr>
          <w:b/>
          <w:bCs/>
          <w:lang w:val="en-AU"/>
        </w:rPr>
        <w:t>STEP 2: REQUEST INVOICE ISSUANCE</w:t>
      </w:r>
    </w:p>
    <w:p w14:paraId="5869044D" w14:textId="77777777" w:rsidR="00B12AE0" w:rsidRPr="00B12AE0" w:rsidRDefault="00B12AE0" w:rsidP="00B12AE0">
      <w:pPr>
        <w:spacing w:before="240" w:after="240"/>
        <w:rPr>
          <w:lang w:val="en-AU"/>
        </w:rPr>
      </w:pPr>
      <w:r w:rsidRPr="00B12AE0">
        <w:rPr>
          <w:lang w:val="en-AU"/>
        </w:rPr>
        <w:t xml:space="preserve">Once the reconciliation is finalised, submit a request to </w:t>
      </w:r>
      <w:r w:rsidRPr="00B12AE0">
        <w:rPr>
          <w:b/>
          <w:bCs/>
          <w:lang w:val="en-AU"/>
        </w:rPr>
        <w:t>Ulla</w:t>
      </w:r>
      <w:r w:rsidRPr="00B12AE0">
        <w:rPr>
          <w:lang w:val="en-AU"/>
        </w:rPr>
        <w:t xml:space="preserve"> to issue invoices.</w:t>
      </w:r>
    </w:p>
    <w:p w14:paraId="4FD6F346" w14:textId="77777777" w:rsidR="00B12AE0" w:rsidRPr="00B12AE0" w:rsidRDefault="00B12AE0" w:rsidP="00B12AE0">
      <w:pPr>
        <w:spacing w:before="240" w:after="240"/>
        <w:rPr>
          <w:b/>
          <w:bCs/>
          <w:lang w:val="en-AU"/>
        </w:rPr>
      </w:pPr>
      <w:r w:rsidRPr="00B12AE0">
        <w:rPr>
          <w:b/>
          <w:bCs/>
          <w:lang w:val="en-AU"/>
        </w:rPr>
        <w:t>Information to Include in the Request</w:t>
      </w:r>
    </w:p>
    <w:p w14:paraId="043F98CE" w14:textId="77777777" w:rsidR="00B12AE0" w:rsidRPr="00B12AE0" w:rsidRDefault="00B12AE0" w:rsidP="00B12AE0">
      <w:pPr>
        <w:spacing w:before="240" w:after="240"/>
        <w:rPr>
          <w:lang w:val="en-AU"/>
        </w:rPr>
      </w:pPr>
      <w:r w:rsidRPr="00B12AE0">
        <w:rPr>
          <w:lang w:val="en-AU"/>
        </w:rPr>
        <w:t>Each participant must be listed separately with the following details:</w:t>
      </w:r>
    </w:p>
    <w:p w14:paraId="16D5B82F" w14:textId="77777777" w:rsidR="00B12AE0" w:rsidRPr="00B12AE0" w:rsidRDefault="00B12AE0" w:rsidP="00B12AE0">
      <w:pPr>
        <w:numPr>
          <w:ilvl w:val="0"/>
          <w:numId w:val="45"/>
        </w:numPr>
        <w:spacing w:before="240" w:after="240"/>
        <w:rPr>
          <w:lang w:val="en-AU"/>
        </w:rPr>
      </w:pPr>
      <w:r w:rsidRPr="00B12AE0">
        <w:rPr>
          <w:lang w:val="en-AU"/>
        </w:rPr>
        <w:t>Participant Name (e.g. Mario)</w:t>
      </w:r>
    </w:p>
    <w:p w14:paraId="20079009" w14:textId="77777777" w:rsidR="00B12AE0" w:rsidRPr="00B12AE0" w:rsidRDefault="00B12AE0" w:rsidP="00B12AE0">
      <w:pPr>
        <w:numPr>
          <w:ilvl w:val="0"/>
          <w:numId w:val="45"/>
        </w:numPr>
        <w:spacing w:before="240" w:after="240"/>
        <w:rPr>
          <w:lang w:val="en-AU"/>
        </w:rPr>
      </w:pPr>
      <w:r w:rsidRPr="00B12AE0">
        <w:rPr>
          <w:lang w:val="en-AU"/>
        </w:rPr>
        <w:t>Property Address / Property Name</w:t>
      </w:r>
    </w:p>
    <w:p w14:paraId="5D2D5C25" w14:textId="77777777" w:rsidR="00B12AE0" w:rsidRPr="00B12AE0" w:rsidRDefault="00B12AE0" w:rsidP="00B12AE0">
      <w:pPr>
        <w:numPr>
          <w:ilvl w:val="0"/>
          <w:numId w:val="45"/>
        </w:numPr>
        <w:spacing w:before="240" w:after="240"/>
        <w:rPr>
          <w:lang w:val="en-AU"/>
        </w:rPr>
      </w:pPr>
      <w:r w:rsidRPr="00B12AE0">
        <w:rPr>
          <w:lang w:val="en-AU"/>
        </w:rPr>
        <w:t>NDIS Number</w:t>
      </w:r>
    </w:p>
    <w:p w14:paraId="3034DE18" w14:textId="77777777" w:rsidR="00B12AE0" w:rsidRPr="00B12AE0" w:rsidRDefault="00B12AE0" w:rsidP="00B12AE0">
      <w:pPr>
        <w:numPr>
          <w:ilvl w:val="0"/>
          <w:numId w:val="45"/>
        </w:numPr>
        <w:spacing w:before="240" w:after="240"/>
        <w:rPr>
          <w:lang w:val="en-AU"/>
        </w:rPr>
      </w:pPr>
      <w:r w:rsidRPr="00B12AE0">
        <w:rPr>
          <w:lang w:val="en-AU"/>
        </w:rPr>
        <w:t>Date of Birth (DOB)</w:t>
      </w:r>
    </w:p>
    <w:p w14:paraId="773912B6" w14:textId="77777777" w:rsidR="00B12AE0" w:rsidRPr="00B12AE0" w:rsidRDefault="00B12AE0" w:rsidP="00B12AE0">
      <w:pPr>
        <w:numPr>
          <w:ilvl w:val="0"/>
          <w:numId w:val="45"/>
        </w:numPr>
        <w:spacing w:before="240" w:after="240" w:line="360" w:lineRule="auto"/>
        <w:rPr>
          <w:lang w:val="en-AU"/>
        </w:rPr>
      </w:pPr>
      <w:r w:rsidRPr="00B12AE0">
        <w:rPr>
          <w:lang w:val="en-AU"/>
        </w:rPr>
        <w:t>NDIS Item Number (SDA line item)</w:t>
      </w:r>
    </w:p>
    <w:p w14:paraId="638FC1B5" w14:textId="77777777" w:rsidR="00B12AE0" w:rsidRPr="00B12AE0" w:rsidRDefault="00B12AE0" w:rsidP="00B12AE0">
      <w:pPr>
        <w:numPr>
          <w:ilvl w:val="0"/>
          <w:numId w:val="45"/>
        </w:numPr>
        <w:spacing w:before="240" w:after="240" w:line="360" w:lineRule="auto"/>
        <w:rPr>
          <w:lang w:val="en-AU"/>
        </w:rPr>
      </w:pPr>
      <w:r w:rsidRPr="00B12AE0">
        <w:rPr>
          <w:lang w:val="en-AU"/>
        </w:rPr>
        <w:t>Claim Coverage Period (from–to dates)</w:t>
      </w:r>
    </w:p>
    <w:p w14:paraId="1D0724AF" w14:textId="77777777" w:rsidR="00B12AE0" w:rsidRPr="00B12AE0" w:rsidRDefault="00B12AE0" w:rsidP="00B12AE0">
      <w:pPr>
        <w:numPr>
          <w:ilvl w:val="0"/>
          <w:numId w:val="45"/>
        </w:numPr>
        <w:spacing w:before="240" w:after="240" w:line="360" w:lineRule="auto"/>
        <w:rPr>
          <w:lang w:val="en-AU"/>
        </w:rPr>
      </w:pPr>
      <w:r w:rsidRPr="00B12AE0">
        <w:rPr>
          <w:lang w:val="en-AU"/>
        </w:rPr>
        <w:t>Claim Amount (as per reconciliation sheet)</w:t>
      </w:r>
    </w:p>
    <w:p w14:paraId="3616FE94" w14:textId="5D55506B" w:rsidR="00B12AE0" w:rsidRPr="00B12AE0" w:rsidRDefault="00B12AE0" w:rsidP="00B12AE0">
      <w:pPr>
        <w:spacing w:before="240" w:after="240"/>
        <w:rPr>
          <w:lang w:val="en-AU"/>
        </w:rPr>
      </w:pPr>
    </w:p>
    <w:p w14:paraId="2B3145AA" w14:textId="77777777" w:rsidR="00B12AE0" w:rsidRPr="00B12AE0" w:rsidRDefault="00B12AE0" w:rsidP="00B12AE0">
      <w:pPr>
        <w:spacing w:before="240" w:after="240"/>
        <w:rPr>
          <w:b/>
          <w:bCs/>
          <w:lang w:val="en-AU"/>
        </w:rPr>
      </w:pPr>
      <w:r w:rsidRPr="00B12AE0">
        <w:rPr>
          <w:b/>
          <w:bCs/>
          <w:lang w:val="en-AU"/>
        </w:rPr>
        <w:t>STEP 3: INVOICE ISSUANCE BY ULLA</w:t>
      </w:r>
    </w:p>
    <w:p w14:paraId="1C4A52B1" w14:textId="77777777" w:rsidR="00B12AE0" w:rsidRPr="00B12AE0" w:rsidRDefault="00B12AE0" w:rsidP="00B12AE0">
      <w:pPr>
        <w:numPr>
          <w:ilvl w:val="0"/>
          <w:numId w:val="46"/>
        </w:numPr>
        <w:spacing w:before="240" w:after="240" w:line="360" w:lineRule="auto"/>
        <w:rPr>
          <w:lang w:val="en-AU"/>
        </w:rPr>
      </w:pPr>
      <w:r w:rsidRPr="00B12AE0">
        <w:rPr>
          <w:lang w:val="en-AU"/>
        </w:rPr>
        <w:t>Ulla prepares the invoice based on the information provided</w:t>
      </w:r>
    </w:p>
    <w:p w14:paraId="6A531229" w14:textId="77777777" w:rsidR="00B12AE0" w:rsidRPr="00B12AE0" w:rsidRDefault="00B12AE0" w:rsidP="00B12AE0">
      <w:pPr>
        <w:numPr>
          <w:ilvl w:val="0"/>
          <w:numId w:val="46"/>
        </w:numPr>
        <w:spacing w:before="240" w:after="240" w:line="360" w:lineRule="auto"/>
        <w:rPr>
          <w:lang w:val="en-AU"/>
        </w:rPr>
      </w:pPr>
      <w:r w:rsidRPr="00B12AE0">
        <w:rPr>
          <w:lang w:val="en-AU"/>
        </w:rPr>
        <w:t>Invoice is issued to the relevant Plan Manager for each participant</w:t>
      </w:r>
    </w:p>
    <w:p w14:paraId="0FECA223" w14:textId="77777777" w:rsidR="00B12AE0" w:rsidRPr="00B12AE0" w:rsidRDefault="00B12AE0" w:rsidP="00B12AE0">
      <w:pPr>
        <w:numPr>
          <w:ilvl w:val="0"/>
          <w:numId w:val="46"/>
        </w:numPr>
        <w:spacing w:before="240" w:after="240" w:line="360" w:lineRule="auto"/>
        <w:rPr>
          <w:lang w:val="en-AU"/>
        </w:rPr>
      </w:pPr>
      <w:r w:rsidRPr="00B12AE0">
        <w:rPr>
          <w:lang w:val="en-AU"/>
        </w:rPr>
        <w:t>Invoice references the participant, property, SDA item number, and claim period</w:t>
      </w:r>
    </w:p>
    <w:p w14:paraId="0414DA22" w14:textId="2CFB05BE" w:rsidR="00B12AE0" w:rsidRPr="00B12AE0" w:rsidRDefault="00B12AE0" w:rsidP="00B12AE0">
      <w:pPr>
        <w:spacing w:before="240" w:after="240"/>
        <w:rPr>
          <w:lang w:val="en-AU"/>
        </w:rPr>
      </w:pPr>
    </w:p>
    <w:p w14:paraId="2F00ED6B" w14:textId="77777777" w:rsidR="00B12AE0" w:rsidRPr="00B12AE0" w:rsidRDefault="00B12AE0" w:rsidP="00B12AE0">
      <w:pPr>
        <w:spacing w:before="240" w:after="240"/>
        <w:rPr>
          <w:b/>
          <w:bCs/>
          <w:lang w:val="en-AU"/>
        </w:rPr>
      </w:pPr>
      <w:r w:rsidRPr="00B12AE0">
        <w:rPr>
          <w:b/>
          <w:bCs/>
          <w:lang w:val="en-AU"/>
        </w:rPr>
        <w:t>STEP 4: PAYMENT RECEIPT</w:t>
      </w:r>
    </w:p>
    <w:p w14:paraId="51A0FC02" w14:textId="77777777" w:rsidR="00B12AE0" w:rsidRPr="00B12AE0" w:rsidRDefault="00B12AE0" w:rsidP="00B12AE0">
      <w:pPr>
        <w:numPr>
          <w:ilvl w:val="0"/>
          <w:numId w:val="47"/>
        </w:numPr>
        <w:spacing w:before="240" w:after="240" w:line="360" w:lineRule="auto"/>
        <w:rPr>
          <w:lang w:val="en-AU"/>
        </w:rPr>
      </w:pPr>
      <w:r w:rsidRPr="00B12AE0">
        <w:rPr>
          <w:lang w:val="en-AU"/>
        </w:rPr>
        <w:t>Plan Manager processes the invoice</w:t>
      </w:r>
    </w:p>
    <w:p w14:paraId="27F0C646" w14:textId="77777777" w:rsidR="00B12AE0" w:rsidRPr="00B12AE0" w:rsidRDefault="00B12AE0" w:rsidP="00B12AE0">
      <w:pPr>
        <w:numPr>
          <w:ilvl w:val="0"/>
          <w:numId w:val="47"/>
        </w:numPr>
        <w:spacing w:before="240" w:after="240" w:line="360" w:lineRule="auto"/>
        <w:rPr>
          <w:lang w:val="en-AU"/>
        </w:rPr>
      </w:pPr>
      <w:r w:rsidRPr="00B12AE0">
        <w:rPr>
          <w:lang w:val="en-AU"/>
        </w:rPr>
        <w:lastRenderedPageBreak/>
        <w:t>Payment is made directly to Property Friends (PF)</w:t>
      </w:r>
    </w:p>
    <w:p w14:paraId="5AF33455" w14:textId="77777777" w:rsidR="00B12AE0" w:rsidRPr="00B12AE0" w:rsidRDefault="00B12AE0" w:rsidP="00B12AE0">
      <w:pPr>
        <w:numPr>
          <w:ilvl w:val="0"/>
          <w:numId w:val="47"/>
        </w:numPr>
        <w:spacing w:before="240" w:after="240" w:line="360" w:lineRule="auto"/>
        <w:rPr>
          <w:lang w:val="en-AU"/>
        </w:rPr>
      </w:pPr>
      <w:r w:rsidRPr="00B12AE0">
        <w:rPr>
          <w:lang w:val="en-AU"/>
        </w:rPr>
        <w:t>Payment receipt is monitored and recorded for reconciliation purposes</w:t>
      </w:r>
    </w:p>
    <w:p w14:paraId="3F2B96F7" w14:textId="34D24E2B" w:rsidR="00B12AE0" w:rsidRPr="00B12AE0" w:rsidRDefault="00B12AE0" w:rsidP="00B12AE0">
      <w:pPr>
        <w:spacing w:before="240" w:after="240"/>
        <w:rPr>
          <w:lang w:val="en-AU"/>
        </w:rPr>
      </w:pPr>
    </w:p>
    <w:p w14:paraId="064B65C3" w14:textId="77777777" w:rsidR="00B12AE0" w:rsidRPr="00B12AE0" w:rsidRDefault="00B12AE0" w:rsidP="00B12AE0">
      <w:pPr>
        <w:spacing w:before="240" w:after="240"/>
        <w:rPr>
          <w:b/>
          <w:bCs/>
          <w:lang w:val="en-AU"/>
        </w:rPr>
      </w:pPr>
      <w:r w:rsidRPr="00B12AE0">
        <w:rPr>
          <w:b/>
          <w:bCs/>
          <w:lang w:val="en-AU"/>
        </w:rPr>
        <w:t>STEP 5: RECORD KEEPING &amp; FOLLOW-UP</w:t>
      </w:r>
    </w:p>
    <w:p w14:paraId="158BB020" w14:textId="77777777" w:rsidR="00B12AE0" w:rsidRPr="00B12AE0" w:rsidRDefault="00B12AE0" w:rsidP="00B12AE0">
      <w:pPr>
        <w:numPr>
          <w:ilvl w:val="0"/>
          <w:numId w:val="48"/>
        </w:numPr>
        <w:spacing w:before="240" w:after="240"/>
        <w:rPr>
          <w:lang w:val="en-AU"/>
        </w:rPr>
      </w:pPr>
      <w:r w:rsidRPr="00B12AE0">
        <w:rPr>
          <w:lang w:val="en-AU"/>
        </w:rPr>
        <w:t>File issued invoices and remittance advice in the participant/property folder</w:t>
      </w:r>
    </w:p>
    <w:p w14:paraId="2AF07DA3" w14:textId="77777777" w:rsidR="00B12AE0" w:rsidRPr="00B12AE0" w:rsidRDefault="00B12AE0" w:rsidP="00B12AE0">
      <w:pPr>
        <w:numPr>
          <w:ilvl w:val="0"/>
          <w:numId w:val="48"/>
        </w:numPr>
        <w:spacing w:before="240" w:after="240"/>
        <w:rPr>
          <w:lang w:val="en-AU"/>
        </w:rPr>
      </w:pPr>
      <w:r w:rsidRPr="00B12AE0">
        <w:rPr>
          <w:lang w:val="en-AU"/>
        </w:rPr>
        <w:t>Update internal tracking to confirm payment status</w:t>
      </w:r>
    </w:p>
    <w:p w14:paraId="6710B107" w14:textId="77777777" w:rsidR="00B12AE0" w:rsidRPr="00B12AE0" w:rsidRDefault="00B12AE0" w:rsidP="00B12AE0">
      <w:pPr>
        <w:numPr>
          <w:ilvl w:val="0"/>
          <w:numId w:val="48"/>
        </w:numPr>
        <w:spacing w:before="240" w:after="240"/>
        <w:rPr>
          <w:lang w:val="en-AU"/>
        </w:rPr>
      </w:pPr>
      <w:r w:rsidRPr="00B12AE0">
        <w:rPr>
          <w:lang w:val="en-AU"/>
        </w:rPr>
        <w:t>Follow up with the Plan Manager if payment is delayed</w:t>
      </w:r>
    </w:p>
    <w:p w14:paraId="06643915" w14:textId="030DA37D" w:rsidR="00B12AE0" w:rsidRPr="00B12AE0" w:rsidRDefault="00B12AE0" w:rsidP="00B12AE0">
      <w:pPr>
        <w:spacing w:before="240" w:after="240"/>
        <w:rPr>
          <w:lang w:val="en-AU"/>
        </w:rPr>
      </w:pPr>
    </w:p>
    <w:p w14:paraId="4DEE7E72" w14:textId="77777777" w:rsidR="00B12AE0" w:rsidRPr="00B12AE0" w:rsidRDefault="00B12AE0" w:rsidP="00B12AE0">
      <w:pPr>
        <w:spacing w:before="240" w:after="240"/>
        <w:rPr>
          <w:b/>
          <w:bCs/>
          <w:lang w:val="en-AU"/>
        </w:rPr>
      </w:pPr>
      <w:r w:rsidRPr="00B12AE0">
        <w:rPr>
          <w:b/>
          <w:bCs/>
          <w:lang w:val="en-AU"/>
        </w:rPr>
        <w:t>KEY COMPLIANCE NOTES</w:t>
      </w:r>
    </w:p>
    <w:p w14:paraId="5175AE82" w14:textId="77777777" w:rsidR="00B12AE0" w:rsidRPr="00B12AE0" w:rsidRDefault="00B12AE0" w:rsidP="00B12AE0">
      <w:pPr>
        <w:numPr>
          <w:ilvl w:val="0"/>
          <w:numId w:val="49"/>
        </w:numPr>
        <w:spacing w:before="240" w:after="240" w:line="360" w:lineRule="auto"/>
        <w:rPr>
          <w:lang w:val="en-AU"/>
        </w:rPr>
      </w:pPr>
      <w:r w:rsidRPr="00B12AE0">
        <w:rPr>
          <w:lang w:val="en-AU"/>
        </w:rPr>
        <w:t xml:space="preserve">SDA Reconciliation Sheet must be finalised </w:t>
      </w:r>
      <w:r w:rsidRPr="00B12AE0">
        <w:rPr>
          <w:b/>
          <w:bCs/>
          <w:lang w:val="en-AU"/>
        </w:rPr>
        <w:t>before</w:t>
      </w:r>
      <w:r w:rsidRPr="00B12AE0">
        <w:rPr>
          <w:lang w:val="en-AU"/>
        </w:rPr>
        <w:t xml:space="preserve"> invoicing</w:t>
      </w:r>
    </w:p>
    <w:p w14:paraId="2AB49BED" w14:textId="77777777" w:rsidR="00B12AE0" w:rsidRPr="00B12AE0" w:rsidRDefault="00B12AE0" w:rsidP="00B12AE0">
      <w:pPr>
        <w:numPr>
          <w:ilvl w:val="0"/>
          <w:numId w:val="49"/>
        </w:numPr>
        <w:spacing w:before="240" w:after="240" w:line="360" w:lineRule="auto"/>
        <w:rPr>
          <w:lang w:val="en-AU"/>
        </w:rPr>
      </w:pPr>
      <w:r w:rsidRPr="00B12AE0">
        <w:rPr>
          <w:lang w:val="en-AU"/>
        </w:rPr>
        <w:t>All participant details must match NDIS records exactly</w:t>
      </w:r>
    </w:p>
    <w:p w14:paraId="6DCE9FBF" w14:textId="77777777" w:rsidR="00B12AE0" w:rsidRPr="00B12AE0" w:rsidRDefault="00B12AE0" w:rsidP="00B12AE0">
      <w:pPr>
        <w:numPr>
          <w:ilvl w:val="0"/>
          <w:numId w:val="49"/>
        </w:numPr>
        <w:spacing w:before="240" w:after="240" w:line="360" w:lineRule="auto"/>
        <w:rPr>
          <w:lang w:val="en-AU"/>
        </w:rPr>
      </w:pPr>
      <w:r w:rsidRPr="00B12AE0">
        <w:rPr>
          <w:lang w:val="en-AU"/>
        </w:rPr>
        <w:t>Incorrect or incomplete information may delay payment</w:t>
      </w:r>
    </w:p>
    <w:p w14:paraId="2AD35B9F" w14:textId="77777777" w:rsidR="00B12AE0" w:rsidRPr="00B12AE0" w:rsidRDefault="00B12AE0" w:rsidP="00B12AE0">
      <w:pPr>
        <w:numPr>
          <w:ilvl w:val="0"/>
          <w:numId w:val="49"/>
        </w:numPr>
        <w:spacing w:before="240" w:after="240" w:line="360" w:lineRule="auto"/>
        <w:rPr>
          <w:lang w:val="en-AU"/>
        </w:rPr>
      </w:pPr>
      <w:r w:rsidRPr="00B12AE0">
        <w:rPr>
          <w:lang w:val="en-AU"/>
        </w:rPr>
        <w:t xml:space="preserve">Agency Managed SDA claims are </w:t>
      </w:r>
      <w:r w:rsidRPr="00B12AE0">
        <w:rPr>
          <w:b/>
          <w:bCs/>
          <w:lang w:val="en-AU"/>
        </w:rPr>
        <w:t>not submitted via PRODA/</w:t>
      </w:r>
      <w:proofErr w:type="spellStart"/>
      <w:r w:rsidRPr="00B12AE0">
        <w:rPr>
          <w:b/>
          <w:bCs/>
          <w:lang w:val="en-AU"/>
        </w:rPr>
        <w:t>MyPlace</w:t>
      </w:r>
      <w:proofErr w:type="spellEnd"/>
    </w:p>
    <w:p w14:paraId="110880A2" w14:textId="77777777" w:rsidR="00404221" w:rsidRDefault="00404221">
      <w:pPr>
        <w:spacing w:before="240" w:after="240"/>
      </w:pPr>
    </w:p>
    <w:p w14:paraId="0E3B729D" w14:textId="77777777" w:rsidR="00404221" w:rsidRDefault="00404221">
      <w:pPr>
        <w:spacing w:before="240" w:after="240"/>
      </w:pPr>
    </w:p>
    <w:p w14:paraId="19A8A783" w14:textId="77777777" w:rsidR="00404221" w:rsidRDefault="00404221">
      <w:pPr>
        <w:spacing w:before="240" w:after="240"/>
      </w:pPr>
    </w:p>
    <w:p w14:paraId="4F749A92" w14:textId="77777777" w:rsidR="00586881" w:rsidRDefault="00586881">
      <w:pPr>
        <w:spacing w:before="240" w:after="240"/>
      </w:pPr>
    </w:p>
    <w:p w14:paraId="7CEC194E" w14:textId="77777777" w:rsidR="00586881" w:rsidRDefault="00586881">
      <w:pPr>
        <w:spacing w:before="240" w:after="240"/>
      </w:pPr>
    </w:p>
    <w:p w14:paraId="290DE54C" w14:textId="77777777" w:rsidR="00586881" w:rsidRDefault="00586881">
      <w:pPr>
        <w:spacing w:before="240" w:after="240"/>
      </w:pPr>
    </w:p>
    <w:p w14:paraId="61A9C957" w14:textId="77777777" w:rsidR="00586881" w:rsidRDefault="00586881">
      <w:pPr>
        <w:spacing w:before="240" w:after="240"/>
      </w:pPr>
    </w:p>
    <w:p w14:paraId="4C94706F" w14:textId="77777777" w:rsidR="00586881" w:rsidRDefault="00586881">
      <w:pPr>
        <w:spacing w:before="240" w:after="240"/>
      </w:pPr>
    </w:p>
    <w:p w14:paraId="1F7815E2" w14:textId="77777777" w:rsidR="00586881" w:rsidRDefault="00586881">
      <w:pPr>
        <w:spacing w:before="240" w:after="240"/>
      </w:pPr>
    </w:p>
    <w:p w14:paraId="2AF43550" w14:textId="77777777" w:rsidR="00586881" w:rsidRDefault="00586881">
      <w:pPr>
        <w:spacing w:before="240" w:after="240"/>
      </w:pPr>
    </w:p>
    <w:p w14:paraId="762F0216" w14:textId="164A781D" w:rsidR="00404221" w:rsidRPr="008E2BB7" w:rsidRDefault="008E2BB7">
      <w:pPr>
        <w:pStyle w:val="Heading1"/>
        <w:keepNext w:val="0"/>
        <w:keepLines w:val="0"/>
        <w:spacing w:before="480" w:after="120" w:line="276" w:lineRule="auto"/>
        <w:rPr>
          <w:color w:val="0070C0"/>
          <w:sz w:val="46"/>
          <w:szCs w:val="46"/>
        </w:rPr>
      </w:pPr>
      <w:bookmarkStart w:id="22" w:name="_heading=h.gfqzqd2sugar" w:colFirst="0" w:colLast="0"/>
      <w:bookmarkEnd w:id="22"/>
      <w:r w:rsidRPr="008E2BB7">
        <w:rPr>
          <w:color w:val="0070C0"/>
          <w:sz w:val="46"/>
          <w:szCs w:val="46"/>
        </w:rPr>
        <w:lastRenderedPageBreak/>
        <w:t>RECONCILIATION SPREADSHEET</w:t>
      </w:r>
    </w:p>
    <w:p w14:paraId="046FFA5C" w14:textId="77777777" w:rsidR="00404221" w:rsidRDefault="00000000">
      <w:pPr>
        <w:spacing w:before="240" w:after="240"/>
      </w:pPr>
      <w:r>
        <w:t>This is a spreadsheet being sent to the Client (property owner) each month, this is under a private folder - but Uwe will transfer to the shared folder</w:t>
      </w:r>
    </w:p>
    <w:p w14:paraId="56E45258" w14:textId="77777777" w:rsidR="00404221" w:rsidRDefault="00000000">
      <w:pPr>
        <w:spacing w:before="240" w:after="240"/>
      </w:pPr>
      <w:r>
        <w:t xml:space="preserve"> </w:t>
      </w:r>
    </w:p>
    <w:p w14:paraId="1037D948" w14:textId="77777777" w:rsidR="00404221" w:rsidRDefault="00000000">
      <w:pPr>
        <w:spacing w:before="240" w:after="240"/>
      </w:pPr>
      <w:r>
        <w:t xml:space="preserve">File name should be - Reconciliation </w:t>
      </w:r>
      <w:proofErr w:type="spellStart"/>
      <w:r>
        <w:t>Stmt</w:t>
      </w:r>
      <w:proofErr w:type="spellEnd"/>
      <w:r>
        <w:t xml:space="preserve"> # for (month)</w:t>
      </w:r>
    </w:p>
    <w:p w14:paraId="4997546E" w14:textId="77777777" w:rsidR="00404221" w:rsidRDefault="00000000">
      <w:pPr>
        <w:spacing w:before="240" w:after="240"/>
      </w:pPr>
      <w:r>
        <w:rPr>
          <w:noProof/>
        </w:rPr>
        <w:drawing>
          <wp:inline distT="114300" distB="114300" distL="114300" distR="114300" wp14:anchorId="0FAD46C2" wp14:editId="4ACCE668">
            <wp:extent cx="5943600" cy="3086100"/>
            <wp:effectExtent l="19050" t="19050" r="19050" b="1905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3086100"/>
                    </a:xfrm>
                    <a:prstGeom prst="rect">
                      <a:avLst/>
                    </a:prstGeom>
                    <a:ln>
                      <a:solidFill>
                        <a:schemeClr val="tx1"/>
                      </a:solidFill>
                    </a:ln>
                  </pic:spPr>
                </pic:pic>
              </a:graphicData>
            </a:graphic>
          </wp:inline>
        </w:drawing>
      </w:r>
    </w:p>
    <w:p w14:paraId="4D8EDF6B" w14:textId="77777777" w:rsidR="00404221" w:rsidRDefault="00404221">
      <w:pPr>
        <w:spacing w:before="240" w:after="240"/>
      </w:pPr>
    </w:p>
    <w:p w14:paraId="7D1DF571" w14:textId="77777777" w:rsidR="00404221" w:rsidRDefault="00404221">
      <w:pPr>
        <w:spacing w:before="240" w:after="240"/>
      </w:pPr>
    </w:p>
    <w:p w14:paraId="015DEDA2" w14:textId="77777777" w:rsidR="00404221" w:rsidRDefault="00000000">
      <w:pPr>
        <w:spacing w:before="240" w:after="240"/>
      </w:pPr>
      <w:r>
        <w:t xml:space="preserve">First, </w:t>
      </w:r>
      <w:proofErr w:type="gramStart"/>
      <w:r>
        <w:t>Copy</w:t>
      </w:r>
      <w:proofErr w:type="gramEnd"/>
      <w:r>
        <w:t xml:space="preserve"> items from the previous month, leave two empty </w:t>
      </w:r>
      <w:proofErr w:type="gramStart"/>
      <w:r>
        <w:t>row</w:t>
      </w:r>
      <w:proofErr w:type="gramEnd"/>
      <w:r>
        <w:t>, paste in a new empty row, and update data accordingly</w:t>
      </w:r>
    </w:p>
    <w:p w14:paraId="0B7223D1" w14:textId="77777777" w:rsidR="00404221" w:rsidRDefault="00404221">
      <w:pPr>
        <w:spacing w:before="240" w:after="240"/>
      </w:pPr>
    </w:p>
    <w:p w14:paraId="34D4B2BD" w14:textId="77777777" w:rsidR="00404221" w:rsidRDefault="00000000">
      <w:pPr>
        <w:spacing w:before="240" w:after="240"/>
      </w:pPr>
      <w:r>
        <w:rPr>
          <w:noProof/>
        </w:rPr>
        <w:lastRenderedPageBreak/>
        <w:drawing>
          <wp:inline distT="114300" distB="114300" distL="114300" distR="114300" wp14:anchorId="235B7D8C" wp14:editId="45F261D5">
            <wp:extent cx="5943600" cy="2705100"/>
            <wp:effectExtent l="19050" t="19050" r="19050" b="1905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2705100"/>
                    </a:xfrm>
                    <a:prstGeom prst="rect">
                      <a:avLst/>
                    </a:prstGeom>
                    <a:ln>
                      <a:solidFill>
                        <a:schemeClr val="tx1"/>
                      </a:solidFill>
                    </a:ln>
                  </pic:spPr>
                </pic:pic>
              </a:graphicData>
            </a:graphic>
          </wp:inline>
        </w:drawing>
      </w:r>
    </w:p>
    <w:p w14:paraId="5ED9C946" w14:textId="77777777" w:rsidR="00404221" w:rsidRDefault="00404221">
      <w:pPr>
        <w:spacing w:before="240" w:after="240"/>
      </w:pPr>
    </w:p>
    <w:p w14:paraId="640B64FF" w14:textId="77777777" w:rsidR="00404221" w:rsidRDefault="00000000">
      <w:pPr>
        <w:numPr>
          <w:ilvl w:val="0"/>
          <w:numId w:val="10"/>
        </w:numPr>
        <w:spacing w:before="240"/>
      </w:pPr>
      <w:r>
        <w:t>Update the Figures from the monthly statement from the Rental Agency</w:t>
      </w:r>
    </w:p>
    <w:p w14:paraId="242E75A3" w14:textId="77777777" w:rsidR="00404221" w:rsidRDefault="00000000">
      <w:pPr>
        <w:numPr>
          <w:ilvl w:val="1"/>
          <w:numId w:val="10"/>
        </w:numPr>
        <w:spacing w:after="240"/>
      </w:pPr>
      <w:r>
        <w:t>Statement # and month</w:t>
      </w:r>
    </w:p>
    <w:p w14:paraId="2563B061" w14:textId="77777777" w:rsidR="00404221" w:rsidRDefault="00404221">
      <w:pPr>
        <w:spacing w:before="240" w:after="240"/>
      </w:pPr>
    </w:p>
    <w:p w14:paraId="7C723B9F" w14:textId="77777777" w:rsidR="00404221" w:rsidRDefault="00404221">
      <w:pPr>
        <w:spacing w:before="240" w:after="240"/>
      </w:pPr>
    </w:p>
    <w:p w14:paraId="4566406B" w14:textId="77777777" w:rsidR="00404221" w:rsidRDefault="00000000">
      <w:pPr>
        <w:spacing w:before="240" w:after="240"/>
      </w:pPr>
      <w:r>
        <w:rPr>
          <w:noProof/>
        </w:rPr>
        <w:drawing>
          <wp:inline distT="114300" distB="114300" distL="114300" distR="114300" wp14:anchorId="088161D2" wp14:editId="6692737A">
            <wp:extent cx="5943600" cy="11049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1104900"/>
                    </a:xfrm>
                    <a:prstGeom prst="rect">
                      <a:avLst/>
                    </a:prstGeom>
                    <a:ln/>
                  </pic:spPr>
                </pic:pic>
              </a:graphicData>
            </a:graphic>
          </wp:inline>
        </w:drawing>
      </w:r>
    </w:p>
    <w:p w14:paraId="7EC213DF" w14:textId="77777777" w:rsidR="00404221" w:rsidRDefault="00404221">
      <w:pPr>
        <w:spacing w:before="240" w:after="240"/>
      </w:pPr>
    </w:p>
    <w:p w14:paraId="76814B64" w14:textId="77777777" w:rsidR="00404221" w:rsidRDefault="00404221">
      <w:pPr>
        <w:spacing w:before="240" w:after="240"/>
      </w:pPr>
    </w:p>
    <w:p w14:paraId="5936456B" w14:textId="77777777" w:rsidR="00404221" w:rsidRDefault="00000000">
      <w:pPr>
        <w:spacing w:before="240" w:after="240"/>
      </w:pPr>
      <w:r>
        <w:t>2. Update the figure, check the statement from the Rental Agency</w:t>
      </w:r>
    </w:p>
    <w:p w14:paraId="12121116" w14:textId="77777777" w:rsidR="00404221" w:rsidRDefault="00000000">
      <w:pPr>
        <w:spacing w:before="240" w:after="240"/>
      </w:pPr>
      <w:r>
        <w:t>3. Let's update from the top down, enter the value of each item to the spreadsheet</w:t>
      </w:r>
    </w:p>
    <w:p w14:paraId="5A262C18" w14:textId="77777777" w:rsidR="00404221" w:rsidRDefault="00404221">
      <w:pPr>
        <w:spacing w:before="240" w:after="240"/>
      </w:pPr>
    </w:p>
    <w:p w14:paraId="057669EB" w14:textId="77777777" w:rsidR="00404221" w:rsidRDefault="00000000">
      <w:pPr>
        <w:spacing w:before="240" w:after="240"/>
      </w:pPr>
      <w:r>
        <w:rPr>
          <w:noProof/>
        </w:rPr>
        <w:lastRenderedPageBreak/>
        <w:drawing>
          <wp:inline distT="114300" distB="114300" distL="114300" distR="114300" wp14:anchorId="1B650662" wp14:editId="5C17694A">
            <wp:extent cx="5943600" cy="2349500"/>
            <wp:effectExtent l="19050" t="19050" r="19050" b="1270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2349500"/>
                    </a:xfrm>
                    <a:prstGeom prst="rect">
                      <a:avLst/>
                    </a:prstGeom>
                    <a:ln>
                      <a:solidFill>
                        <a:schemeClr val="tx1"/>
                      </a:solidFill>
                    </a:ln>
                  </pic:spPr>
                </pic:pic>
              </a:graphicData>
            </a:graphic>
          </wp:inline>
        </w:drawing>
      </w:r>
    </w:p>
    <w:p w14:paraId="2AC9FDA4" w14:textId="77777777" w:rsidR="00404221" w:rsidRDefault="00404221">
      <w:pPr>
        <w:spacing w:before="240" w:after="240"/>
      </w:pPr>
    </w:p>
    <w:p w14:paraId="221448EF" w14:textId="77777777" w:rsidR="00404221" w:rsidRDefault="00000000">
      <w:pPr>
        <w:spacing w:before="240" w:after="240"/>
      </w:pPr>
      <w:r>
        <w:t xml:space="preserve">Under Column Heading </w:t>
      </w:r>
      <w:r>
        <w:rPr>
          <w:b/>
        </w:rPr>
        <w:t xml:space="preserve">NET </w:t>
      </w:r>
      <w:r>
        <w:t>Enter each amount</w:t>
      </w:r>
    </w:p>
    <w:p w14:paraId="7F3EAFD1" w14:textId="77777777" w:rsidR="00404221" w:rsidRDefault="00404221">
      <w:pPr>
        <w:spacing w:before="240" w:after="240"/>
      </w:pPr>
    </w:p>
    <w:p w14:paraId="22EBF191" w14:textId="77777777" w:rsidR="00404221" w:rsidRDefault="00000000">
      <w:pPr>
        <w:spacing w:before="240" w:after="240"/>
      </w:pPr>
      <w:r>
        <w:rPr>
          <w:noProof/>
        </w:rPr>
        <w:drawing>
          <wp:inline distT="114300" distB="114300" distL="114300" distR="114300" wp14:anchorId="1A0F346D" wp14:editId="092F2550">
            <wp:extent cx="5943600" cy="2616200"/>
            <wp:effectExtent l="19050" t="19050" r="19050" b="1270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943600" cy="2616200"/>
                    </a:xfrm>
                    <a:prstGeom prst="rect">
                      <a:avLst/>
                    </a:prstGeom>
                    <a:ln>
                      <a:solidFill>
                        <a:schemeClr val="tx1"/>
                      </a:solidFill>
                    </a:ln>
                  </pic:spPr>
                </pic:pic>
              </a:graphicData>
            </a:graphic>
          </wp:inline>
        </w:drawing>
      </w:r>
    </w:p>
    <w:p w14:paraId="509F1F44" w14:textId="77777777" w:rsidR="00404221" w:rsidRDefault="00404221">
      <w:pPr>
        <w:spacing w:before="240" w:after="240"/>
      </w:pPr>
    </w:p>
    <w:p w14:paraId="037F5A82" w14:textId="77777777" w:rsidR="00404221" w:rsidRDefault="00000000">
      <w:pPr>
        <w:spacing w:before="240" w:after="240"/>
      </w:pPr>
      <w:r>
        <w:t xml:space="preserve"> Enter in (Column) </w:t>
      </w:r>
      <w:r>
        <w:rPr>
          <w:b/>
        </w:rPr>
        <w:t>Money IN</w:t>
      </w:r>
      <w:r>
        <w:t xml:space="preserve">, (Row) </w:t>
      </w:r>
      <w:r>
        <w:rPr>
          <w:b/>
        </w:rPr>
        <w:t>Statement #</w:t>
      </w:r>
      <w:r>
        <w:t xml:space="preserve"> then total rent paid amount</w:t>
      </w:r>
    </w:p>
    <w:p w14:paraId="47BFE8CB" w14:textId="77777777" w:rsidR="00404221" w:rsidRDefault="00000000">
      <w:pPr>
        <w:spacing w:before="240" w:after="240"/>
      </w:pPr>
      <w:r>
        <w:t xml:space="preserve"> Management fee (column) Management Fee</w:t>
      </w:r>
    </w:p>
    <w:p w14:paraId="28529D19" w14:textId="77777777" w:rsidR="00404221" w:rsidRDefault="00404221">
      <w:pPr>
        <w:spacing w:before="240" w:after="240"/>
      </w:pPr>
    </w:p>
    <w:p w14:paraId="03BE0982" w14:textId="5A52CDAB" w:rsidR="00404221" w:rsidRDefault="00000000" w:rsidP="00B12AE0">
      <w:pPr>
        <w:spacing w:before="240" w:after="240"/>
      </w:pPr>
      <w:r>
        <w:rPr>
          <w:noProof/>
        </w:rPr>
        <w:lastRenderedPageBreak/>
        <w:drawing>
          <wp:inline distT="114300" distB="114300" distL="114300" distR="114300" wp14:anchorId="422E4214" wp14:editId="1178C7CD">
            <wp:extent cx="5943600" cy="4267200"/>
            <wp:effectExtent l="19050" t="19050" r="19050" b="1905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943600" cy="4267200"/>
                    </a:xfrm>
                    <a:prstGeom prst="rect">
                      <a:avLst/>
                    </a:prstGeom>
                    <a:ln>
                      <a:solidFill>
                        <a:schemeClr val="accent1"/>
                      </a:solidFill>
                    </a:ln>
                  </pic:spPr>
                </pic:pic>
              </a:graphicData>
            </a:graphic>
          </wp:inline>
        </w:drawing>
      </w:r>
    </w:p>
    <w:p w14:paraId="2C7F658B" w14:textId="77777777" w:rsidR="00404221" w:rsidRDefault="00000000" w:rsidP="00B12AE0">
      <w:pPr>
        <w:spacing w:before="240" w:after="240" w:line="360" w:lineRule="auto"/>
        <w:jc w:val="both"/>
      </w:pPr>
      <w:r>
        <w:t>Enter the reimbursement for the energy consumed from the tenant and SIL</w:t>
      </w:r>
    </w:p>
    <w:p w14:paraId="4BA21BDE" w14:textId="35A8F6EF" w:rsidR="00404221" w:rsidRDefault="00000000" w:rsidP="00B12AE0">
      <w:pPr>
        <w:spacing w:before="240" w:after="240" w:line="360" w:lineRule="auto"/>
        <w:jc w:val="both"/>
      </w:pPr>
      <w:r>
        <w:t>Then under invoice enter the invoice amount from energy company, it should come up to zero because basically this amount has been matched to the invoice</w:t>
      </w:r>
    </w:p>
    <w:p w14:paraId="2513E7CB" w14:textId="77777777" w:rsidR="00404221" w:rsidRDefault="00000000">
      <w:pPr>
        <w:spacing w:before="240" w:after="240"/>
      </w:pPr>
      <w:r>
        <w:rPr>
          <w:noProof/>
        </w:rPr>
        <w:lastRenderedPageBreak/>
        <w:drawing>
          <wp:inline distT="114300" distB="114300" distL="114300" distR="114300" wp14:anchorId="2608D97D" wp14:editId="3A133963">
            <wp:extent cx="5943600" cy="2819400"/>
            <wp:effectExtent l="19050" t="19050" r="19050" b="1905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943600" cy="2819400"/>
                    </a:xfrm>
                    <a:prstGeom prst="rect">
                      <a:avLst/>
                    </a:prstGeom>
                    <a:ln>
                      <a:solidFill>
                        <a:schemeClr val="tx1"/>
                      </a:solidFill>
                    </a:ln>
                  </pic:spPr>
                </pic:pic>
              </a:graphicData>
            </a:graphic>
          </wp:inline>
        </w:drawing>
      </w:r>
    </w:p>
    <w:p w14:paraId="07B02FEA" w14:textId="77777777" w:rsidR="00404221" w:rsidRDefault="00404221">
      <w:pPr>
        <w:spacing w:before="240" w:after="240"/>
      </w:pPr>
    </w:p>
    <w:p w14:paraId="0D2ADD55" w14:textId="77777777" w:rsidR="00404221" w:rsidRDefault="00000000">
      <w:pPr>
        <w:spacing w:before="240" w:after="240"/>
      </w:pPr>
      <w:r>
        <w:t xml:space="preserve">The amount in total should match the amount listed in the statement. </w:t>
      </w:r>
    </w:p>
    <w:p w14:paraId="4079B7A2" w14:textId="77777777" w:rsidR="00404221" w:rsidRDefault="00404221">
      <w:pPr>
        <w:spacing w:before="240" w:after="240"/>
      </w:pPr>
    </w:p>
    <w:p w14:paraId="18868CB5" w14:textId="77777777" w:rsidR="00404221" w:rsidRDefault="00000000">
      <w:pPr>
        <w:spacing w:before="240" w:after="240"/>
      </w:pPr>
      <w:r>
        <w:rPr>
          <w:noProof/>
        </w:rPr>
        <w:drawing>
          <wp:inline distT="114300" distB="114300" distL="114300" distR="114300" wp14:anchorId="7103145C" wp14:editId="5FD4565A">
            <wp:extent cx="5943600" cy="1371600"/>
            <wp:effectExtent l="19050" t="19050" r="19050" b="1905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1371600"/>
                    </a:xfrm>
                    <a:prstGeom prst="rect">
                      <a:avLst/>
                    </a:prstGeom>
                    <a:ln>
                      <a:solidFill>
                        <a:schemeClr val="tx1"/>
                      </a:solidFill>
                    </a:ln>
                  </pic:spPr>
                </pic:pic>
              </a:graphicData>
            </a:graphic>
          </wp:inline>
        </w:drawing>
      </w:r>
    </w:p>
    <w:p w14:paraId="7CD0C0D6" w14:textId="77777777" w:rsidR="00404221" w:rsidRDefault="00404221">
      <w:pPr>
        <w:spacing w:before="240" w:after="240"/>
      </w:pPr>
    </w:p>
    <w:p w14:paraId="6F82BDB6" w14:textId="77777777" w:rsidR="00404221" w:rsidRDefault="00404221">
      <w:pPr>
        <w:spacing w:before="240" w:after="240"/>
      </w:pPr>
    </w:p>
    <w:p w14:paraId="05B4E595" w14:textId="77777777" w:rsidR="00404221" w:rsidRDefault="00000000">
      <w:pPr>
        <w:spacing w:before="240" w:after="240"/>
      </w:pPr>
      <w:r>
        <w:t>Enter Figure from PRODA claim</w:t>
      </w:r>
    </w:p>
    <w:p w14:paraId="07D83F5A" w14:textId="77777777" w:rsidR="00404221" w:rsidRDefault="00404221">
      <w:pPr>
        <w:spacing w:before="240" w:after="240"/>
      </w:pPr>
    </w:p>
    <w:p w14:paraId="0E031858" w14:textId="77777777" w:rsidR="00404221" w:rsidRDefault="00000000">
      <w:pPr>
        <w:spacing w:before="240" w:after="240"/>
      </w:pPr>
      <w:r>
        <w:rPr>
          <w:noProof/>
        </w:rPr>
        <w:lastRenderedPageBreak/>
        <w:drawing>
          <wp:inline distT="114300" distB="114300" distL="114300" distR="114300" wp14:anchorId="59EA700C" wp14:editId="0C57E7A5">
            <wp:extent cx="5943600" cy="2298700"/>
            <wp:effectExtent l="19050" t="19050" r="19050" b="2540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43600" cy="2298700"/>
                    </a:xfrm>
                    <a:prstGeom prst="rect">
                      <a:avLst/>
                    </a:prstGeom>
                    <a:ln>
                      <a:solidFill>
                        <a:schemeClr val="tx1"/>
                      </a:solidFill>
                    </a:ln>
                  </pic:spPr>
                </pic:pic>
              </a:graphicData>
            </a:graphic>
          </wp:inline>
        </w:drawing>
      </w:r>
    </w:p>
    <w:p w14:paraId="27C9A7BC" w14:textId="77777777" w:rsidR="00404221" w:rsidRDefault="00404221">
      <w:pPr>
        <w:spacing w:before="240" w:after="240"/>
      </w:pPr>
    </w:p>
    <w:p w14:paraId="7E34A0DF" w14:textId="77777777" w:rsidR="00404221" w:rsidRDefault="00404221">
      <w:pPr>
        <w:spacing w:before="240" w:after="240"/>
      </w:pPr>
    </w:p>
    <w:p w14:paraId="440C9973" w14:textId="77777777" w:rsidR="00404221" w:rsidRDefault="00000000">
      <w:pPr>
        <w:spacing w:before="240" w:after="240"/>
      </w:pPr>
      <w:r>
        <w:t>Total money in is the sum of month rent and the subsidy from the government</w:t>
      </w:r>
    </w:p>
    <w:p w14:paraId="3267B628" w14:textId="77777777" w:rsidR="00404221" w:rsidRDefault="00404221">
      <w:pPr>
        <w:spacing w:before="240" w:after="240"/>
      </w:pPr>
    </w:p>
    <w:p w14:paraId="4FC3ED27" w14:textId="77777777" w:rsidR="00404221" w:rsidRDefault="00000000">
      <w:pPr>
        <w:spacing w:before="240" w:after="240"/>
      </w:pPr>
      <w:r>
        <w:rPr>
          <w:noProof/>
        </w:rPr>
        <w:drawing>
          <wp:inline distT="114300" distB="114300" distL="114300" distR="114300" wp14:anchorId="5BB83E15" wp14:editId="77333E5D">
            <wp:extent cx="5943600" cy="2273300"/>
            <wp:effectExtent l="19050" t="19050" r="19050" b="1270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943600" cy="2273300"/>
                    </a:xfrm>
                    <a:prstGeom prst="rect">
                      <a:avLst/>
                    </a:prstGeom>
                    <a:ln>
                      <a:solidFill>
                        <a:schemeClr val="tx1"/>
                      </a:solidFill>
                    </a:ln>
                  </pic:spPr>
                </pic:pic>
              </a:graphicData>
            </a:graphic>
          </wp:inline>
        </w:drawing>
      </w:r>
    </w:p>
    <w:p w14:paraId="2A6DDC18" w14:textId="77777777" w:rsidR="00404221" w:rsidRDefault="00404221">
      <w:pPr>
        <w:spacing w:before="240" w:after="240"/>
      </w:pPr>
    </w:p>
    <w:p w14:paraId="53A13FE9" w14:textId="77777777" w:rsidR="00404221" w:rsidRDefault="00404221">
      <w:pPr>
        <w:spacing w:before="240" w:after="240"/>
      </w:pPr>
    </w:p>
    <w:p w14:paraId="6C1DBA83" w14:textId="77777777" w:rsidR="00404221" w:rsidRDefault="00000000">
      <w:pPr>
        <w:spacing w:before="240" w:after="240"/>
        <w:rPr>
          <w:b/>
        </w:rPr>
      </w:pPr>
      <w:r>
        <w:rPr>
          <w:b/>
        </w:rPr>
        <w:t>Rental Agency will get 4.40% from the Total Money IN</w:t>
      </w:r>
    </w:p>
    <w:p w14:paraId="4B8930DF" w14:textId="77777777" w:rsidR="00404221" w:rsidRDefault="00000000">
      <w:pPr>
        <w:spacing w:before="240" w:after="240"/>
      </w:pPr>
      <w:r>
        <w:t xml:space="preserve"> </w:t>
      </w:r>
    </w:p>
    <w:p w14:paraId="6924A976" w14:textId="77777777" w:rsidR="00404221" w:rsidRDefault="00000000">
      <w:pPr>
        <w:spacing w:before="240" w:after="240"/>
        <w:rPr>
          <w:b/>
          <w:i/>
          <w:color w:val="FF0000"/>
        </w:rPr>
      </w:pPr>
      <w:r>
        <w:rPr>
          <w:b/>
          <w:i/>
          <w:color w:val="FF0000"/>
        </w:rPr>
        <w:t>Is the GST Payable same every month?</w:t>
      </w:r>
    </w:p>
    <w:p w14:paraId="3E85F486" w14:textId="77777777" w:rsidR="00404221" w:rsidRDefault="00000000">
      <w:pPr>
        <w:spacing w:before="240" w:after="240"/>
      </w:pPr>
      <w:r>
        <w:t xml:space="preserve"> </w:t>
      </w:r>
    </w:p>
    <w:p w14:paraId="34029EA8" w14:textId="77777777" w:rsidR="00404221" w:rsidRDefault="00000000">
      <w:pPr>
        <w:spacing w:before="240" w:after="240"/>
        <w:rPr>
          <w:b/>
        </w:rPr>
      </w:pPr>
      <w:r>
        <w:rPr>
          <w:b/>
        </w:rPr>
        <w:lastRenderedPageBreak/>
        <w:t xml:space="preserve">Property Friends get 8.8% </w:t>
      </w:r>
      <w:proofErr w:type="gramStart"/>
      <w:r>
        <w:rPr>
          <w:b/>
        </w:rPr>
        <w:t>from</w:t>
      </w:r>
      <w:proofErr w:type="gramEnd"/>
      <w:r>
        <w:rPr>
          <w:b/>
        </w:rPr>
        <w:t xml:space="preserve"> the total Money IN</w:t>
      </w:r>
    </w:p>
    <w:p w14:paraId="638D7509" w14:textId="77777777" w:rsidR="00404221" w:rsidRDefault="00000000">
      <w:pPr>
        <w:spacing w:before="240" w:after="240"/>
      </w:pPr>
      <w:r>
        <w:t xml:space="preserve"> </w:t>
      </w:r>
    </w:p>
    <w:p w14:paraId="44CFCA96" w14:textId="77777777" w:rsidR="00404221" w:rsidRDefault="00000000">
      <w:pPr>
        <w:spacing w:before="240" w:after="240"/>
      </w:pPr>
      <w:r>
        <w:t xml:space="preserve">This is the </w:t>
      </w:r>
      <w:proofErr w:type="gramStart"/>
      <w:r>
        <w:t>amount total</w:t>
      </w:r>
      <w:proofErr w:type="gramEnd"/>
      <w:r>
        <w:t xml:space="preserve"> to pay to client</w:t>
      </w:r>
    </w:p>
    <w:p w14:paraId="729BC10B" w14:textId="77777777" w:rsidR="00404221" w:rsidRDefault="00404221">
      <w:pPr>
        <w:spacing w:before="240" w:after="240"/>
      </w:pPr>
    </w:p>
    <w:p w14:paraId="5C49BA0E" w14:textId="77777777" w:rsidR="00404221" w:rsidRDefault="00000000">
      <w:pPr>
        <w:spacing w:before="240" w:after="240"/>
      </w:pPr>
      <w:r>
        <w:rPr>
          <w:noProof/>
        </w:rPr>
        <w:drawing>
          <wp:inline distT="114300" distB="114300" distL="114300" distR="114300" wp14:anchorId="1EC65546" wp14:editId="22CA6D66">
            <wp:extent cx="5943600" cy="1663700"/>
            <wp:effectExtent l="19050" t="19050" r="19050" b="1270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943600" cy="1663700"/>
                    </a:xfrm>
                    <a:prstGeom prst="rect">
                      <a:avLst/>
                    </a:prstGeom>
                    <a:ln>
                      <a:solidFill>
                        <a:schemeClr val="tx1"/>
                      </a:solidFill>
                    </a:ln>
                  </pic:spPr>
                </pic:pic>
              </a:graphicData>
            </a:graphic>
          </wp:inline>
        </w:drawing>
      </w:r>
    </w:p>
    <w:p w14:paraId="13739D0E" w14:textId="77777777" w:rsidR="00404221" w:rsidRDefault="00404221">
      <w:pPr>
        <w:spacing w:before="240" w:after="240"/>
      </w:pPr>
    </w:p>
    <w:p w14:paraId="555CE020" w14:textId="77777777" w:rsidR="00404221" w:rsidRDefault="00000000">
      <w:pPr>
        <w:spacing w:before="240" w:after="240"/>
      </w:pPr>
      <w:r>
        <w:t>Then save to PF reconciliation folder</w:t>
      </w:r>
    </w:p>
    <w:p w14:paraId="670F14BF" w14:textId="77777777" w:rsidR="00404221" w:rsidRDefault="00404221">
      <w:pPr>
        <w:spacing w:before="240" w:after="240"/>
      </w:pPr>
    </w:p>
    <w:p w14:paraId="489BDD85" w14:textId="77777777" w:rsidR="00404221" w:rsidRDefault="00404221">
      <w:pPr>
        <w:spacing w:before="240" w:after="240"/>
      </w:pPr>
    </w:p>
    <w:p w14:paraId="1E8E1401" w14:textId="77777777" w:rsidR="00404221" w:rsidRDefault="00404221">
      <w:pPr>
        <w:spacing w:before="240" w:after="240"/>
      </w:pPr>
    </w:p>
    <w:p w14:paraId="4BA2384A" w14:textId="77777777" w:rsidR="00404221" w:rsidRDefault="00404221">
      <w:pPr>
        <w:spacing w:before="240" w:after="240"/>
      </w:pPr>
    </w:p>
    <w:p w14:paraId="29564521" w14:textId="77777777" w:rsidR="00404221" w:rsidRDefault="00404221">
      <w:pPr>
        <w:spacing w:before="240" w:after="240"/>
      </w:pPr>
    </w:p>
    <w:p w14:paraId="6DA6B916" w14:textId="77777777" w:rsidR="00404221" w:rsidRDefault="00404221">
      <w:pPr>
        <w:spacing w:before="240" w:after="240"/>
      </w:pPr>
    </w:p>
    <w:p w14:paraId="30176061" w14:textId="77777777" w:rsidR="00404221" w:rsidRDefault="00404221">
      <w:pPr>
        <w:spacing w:before="240" w:after="240"/>
      </w:pPr>
    </w:p>
    <w:p w14:paraId="0BD9258F" w14:textId="77777777" w:rsidR="00404221" w:rsidRDefault="00404221">
      <w:pPr>
        <w:spacing w:before="240" w:after="240"/>
      </w:pPr>
    </w:p>
    <w:p w14:paraId="24829AE5" w14:textId="77777777" w:rsidR="00404221" w:rsidRDefault="00404221">
      <w:pPr>
        <w:spacing w:before="240" w:after="240"/>
      </w:pPr>
    </w:p>
    <w:p w14:paraId="417D02A8" w14:textId="77777777" w:rsidR="00404221" w:rsidRDefault="00404221">
      <w:pPr>
        <w:spacing w:before="240" w:after="240"/>
      </w:pPr>
    </w:p>
    <w:p w14:paraId="73DBBB19" w14:textId="77777777" w:rsidR="00404221" w:rsidRDefault="00404221">
      <w:pPr>
        <w:spacing w:before="240" w:after="240"/>
      </w:pPr>
    </w:p>
    <w:p w14:paraId="4FA5A6A4" w14:textId="77777777" w:rsidR="00404221" w:rsidRDefault="00404221">
      <w:pPr>
        <w:spacing w:before="240" w:after="240"/>
      </w:pPr>
    </w:p>
    <w:p w14:paraId="20F6C576" w14:textId="77777777" w:rsidR="00404221" w:rsidRDefault="00404221">
      <w:pPr>
        <w:spacing w:before="240" w:after="240"/>
      </w:pPr>
    </w:p>
    <w:p w14:paraId="3601F837" w14:textId="77777777" w:rsidR="00404221" w:rsidRDefault="00000000">
      <w:pPr>
        <w:spacing w:before="240" w:after="240"/>
        <w:rPr>
          <w:b/>
          <w:sz w:val="30"/>
          <w:szCs w:val="30"/>
        </w:rPr>
      </w:pPr>
      <w:r>
        <w:rPr>
          <w:b/>
          <w:sz w:val="30"/>
          <w:szCs w:val="30"/>
        </w:rPr>
        <w:lastRenderedPageBreak/>
        <w:t xml:space="preserve">TRAINING RECORDING LINKS: </w:t>
      </w:r>
    </w:p>
    <w:p w14:paraId="049C203D" w14:textId="77777777" w:rsidR="00404221" w:rsidRDefault="00404221">
      <w:pPr>
        <w:spacing w:before="240" w:after="240"/>
        <w:rPr>
          <w:b/>
          <w:sz w:val="30"/>
          <w:szCs w:val="30"/>
        </w:rPr>
      </w:pPr>
      <w:hyperlink r:id="rId52">
        <w:r>
          <w:rPr>
            <w:b/>
            <w:color w:val="1155CC"/>
            <w:sz w:val="30"/>
            <w:szCs w:val="30"/>
            <w:u w:val="single"/>
          </w:rPr>
          <w:t>https://drive.google.com/drive/folders/1cOqyNLP8yRLAlZVqnQS9SWvf670VuPhn</w:t>
        </w:r>
      </w:hyperlink>
    </w:p>
    <w:p w14:paraId="748D77DC" w14:textId="77777777" w:rsidR="00404221" w:rsidRDefault="00404221">
      <w:pPr>
        <w:spacing w:before="240" w:after="240"/>
        <w:rPr>
          <w:b/>
          <w:sz w:val="30"/>
          <w:szCs w:val="30"/>
        </w:rPr>
      </w:pPr>
      <w:hyperlink r:id="rId53">
        <w:r>
          <w:rPr>
            <w:b/>
            <w:color w:val="1155CC"/>
            <w:sz w:val="30"/>
            <w:szCs w:val="30"/>
            <w:u w:val="single"/>
          </w:rPr>
          <w:t>https://drive.google.com/drive/folders/1cOqyNLP8yRLAlZVqnQS9SWvf670VuPhn</w:t>
        </w:r>
      </w:hyperlink>
    </w:p>
    <w:p w14:paraId="723C197F" w14:textId="77777777" w:rsidR="00404221" w:rsidRDefault="00404221">
      <w:pPr>
        <w:spacing w:before="240" w:after="240"/>
        <w:rPr>
          <w:b/>
          <w:sz w:val="30"/>
          <w:szCs w:val="30"/>
        </w:rPr>
      </w:pPr>
      <w:hyperlink r:id="rId54">
        <w:r>
          <w:rPr>
            <w:b/>
            <w:color w:val="1155CC"/>
            <w:sz w:val="30"/>
            <w:szCs w:val="30"/>
            <w:u w:val="single"/>
          </w:rPr>
          <w:t>https://drive.google.com/drive/folders/1A5yN5PJ0hTt-CM6CiFW8RAybpVdz8Z9D</w:t>
        </w:r>
      </w:hyperlink>
    </w:p>
    <w:p w14:paraId="06AB109B" w14:textId="77777777" w:rsidR="00404221" w:rsidRDefault="00404221">
      <w:pPr>
        <w:spacing w:before="240" w:after="240"/>
        <w:rPr>
          <w:b/>
          <w:sz w:val="30"/>
          <w:szCs w:val="30"/>
        </w:rPr>
      </w:pPr>
    </w:p>
    <w:p w14:paraId="6BA8BA56" w14:textId="77777777" w:rsidR="00404221" w:rsidRDefault="00404221">
      <w:pPr>
        <w:spacing w:before="240" w:after="240"/>
        <w:rPr>
          <w:b/>
          <w:sz w:val="30"/>
          <w:szCs w:val="30"/>
        </w:rPr>
      </w:pPr>
    </w:p>
    <w:p w14:paraId="43015FA4" w14:textId="77777777" w:rsidR="00404221" w:rsidRDefault="00404221">
      <w:pPr>
        <w:spacing w:before="240" w:after="240"/>
        <w:rPr>
          <w:b/>
          <w:sz w:val="30"/>
          <w:szCs w:val="30"/>
        </w:rPr>
      </w:pPr>
    </w:p>
    <w:p w14:paraId="26BEEDB9" w14:textId="77777777" w:rsidR="00404221" w:rsidRDefault="00404221">
      <w:pPr>
        <w:spacing w:before="240" w:after="240"/>
      </w:pPr>
    </w:p>
    <w:p w14:paraId="05B28F34" w14:textId="77777777" w:rsidR="00404221" w:rsidRDefault="00404221">
      <w:pPr>
        <w:spacing w:before="240" w:after="240"/>
      </w:pPr>
    </w:p>
    <w:p w14:paraId="2E2C6BD3" w14:textId="77777777" w:rsidR="00404221" w:rsidRDefault="00404221">
      <w:pPr>
        <w:spacing w:before="240" w:after="240"/>
      </w:pPr>
    </w:p>
    <w:p w14:paraId="79313E63" w14:textId="77777777" w:rsidR="00404221" w:rsidRDefault="00404221">
      <w:pPr>
        <w:spacing w:before="240" w:after="240"/>
      </w:pPr>
    </w:p>
    <w:p w14:paraId="713359C4" w14:textId="77777777" w:rsidR="00404221" w:rsidRDefault="00404221">
      <w:pPr>
        <w:spacing w:before="240" w:after="240"/>
      </w:pPr>
    </w:p>
    <w:p w14:paraId="5A07B381" w14:textId="77777777" w:rsidR="00404221" w:rsidRDefault="00404221">
      <w:pPr>
        <w:spacing w:before="240" w:after="240"/>
      </w:pPr>
    </w:p>
    <w:p w14:paraId="747E4D14" w14:textId="77777777" w:rsidR="00404221" w:rsidRDefault="00404221">
      <w:pPr>
        <w:spacing w:before="240" w:after="240"/>
      </w:pPr>
    </w:p>
    <w:p w14:paraId="2C5FE3B7" w14:textId="77777777" w:rsidR="00404221" w:rsidRDefault="00404221"/>
    <w:p w14:paraId="75AFA93C" w14:textId="77777777" w:rsidR="00404221" w:rsidRDefault="00404221"/>
    <w:p w14:paraId="6EFC671E" w14:textId="77777777" w:rsidR="00404221" w:rsidRDefault="00404221"/>
    <w:p w14:paraId="640CE1B5" w14:textId="77777777" w:rsidR="00404221" w:rsidRDefault="00404221"/>
    <w:p w14:paraId="5D3BC7AD" w14:textId="77777777" w:rsidR="00404221" w:rsidRDefault="00404221"/>
    <w:p w14:paraId="59681967" w14:textId="77777777" w:rsidR="00404221" w:rsidRDefault="00404221"/>
    <w:p w14:paraId="09A3714B" w14:textId="77777777" w:rsidR="00404221" w:rsidRDefault="00404221">
      <w:pPr>
        <w:spacing w:line="240" w:lineRule="auto"/>
        <w:ind w:left="567"/>
        <w:jc w:val="both"/>
        <w:rPr>
          <w:b/>
          <w:sz w:val="28"/>
          <w:szCs w:val="28"/>
          <w:u w:val="single"/>
        </w:rPr>
      </w:pPr>
    </w:p>
    <w:p w14:paraId="5E3DFACC" w14:textId="77777777" w:rsidR="00404221" w:rsidRDefault="00404221">
      <w:pPr>
        <w:spacing w:line="240" w:lineRule="auto"/>
        <w:ind w:left="567"/>
        <w:jc w:val="both"/>
        <w:rPr>
          <w:sz w:val="24"/>
          <w:szCs w:val="24"/>
        </w:rPr>
      </w:pPr>
    </w:p>
    <w:p w14:paraId="0ACB58ED" w14:textId="77777777" w:rsidR="00404221" w:rsidRDefault="00404221">
      <w:pPr>
        <w:spacing w:line="240" w:lineRule="auto"/>
        <w:ind w:left="567"/>
        <w:jc w:val="both"/>
        <w:rPr>
          <w:sz w:val="24"/>
          <w:szCs w:val="24"/>
        </w:rPr>
      </w:pPr>
    </w:p>
    <w:p w14:paraId="361F3665" w14:textId="77777777" w:rsidR="00404221" w:rsidRDefault="00404221">
      <w:pPr>
        <w:spacing w:line="240" w:lineRule="auto"/>
        <w:ind w:left="567"/>
        <w:jc w:val="both"/>
        <w:rPr>
          <w:sz w:val="24"/>
          <w:szCs w:val="24"/>
        </w:rPr>
      </w:pPr>
    </w:p>
    <w:p w14:paraId="6676804E" w14:textId="77777777" w:rsidR="00404221" w:rsidRDefault="00404221">
      <w:pPr>
        <w:spacing w:line="240" w:lineRule="auto"/>
        <w:rPr>
          <w:b/>
          <w:sz w:val="24"/>
          <w:szCs w:val="24"/>
          <w:u w:val="single"/>
        </w:rPr>
      </w:pPr>
    </w:p>
    <w:p w14:paraId="6B251257" w14:textId="77777777" w:rsidR="00404221" w:rsidRDefault="00404221">
      <w:pPr>
        <w:spacing w:line="240" w:lineRule="auto"/>
        <w:rPr>
          <w:b/>
          <w:sz w:val="24"/>
          <w:szCs w:val="24"/>
          <w:u w:val="single"/>
        </w:rPr>
      </w:pPr>
    </w:p>
    <w:p w14:paraId="083D83ED" w14:textId="77777777" w:rsidR="00404221" w:rsidRDefault="00404221">
      <w:pPr>
        <w:spacing w:line="240" w:lineRule="auto"/>
        <w:rPr>
          <w:sz w:val="24"/>
          <w:szCs w:val="24"/>
        </w:rPr>
      </w:pPr>
    </w:p>
    <w:p w14:paraId="3AFAD95D" w14:textId="77777777" w:rsidR="00404221" w:rsidRDefault="00404221">
      <w:pPr>
        <w:spacing w:line="240" w:lineRule="auto"/>
        <w:rPr>
          <w:sz w:val="24"/>
          <w:szCs w:val="24"/>
        </w:rPr>
      </w:pPr>
    </w:p>
    <w:p w14:paraId="44719C74" w14:textId="77777777" w:rsidR="00404221" w:rsidRDefault="00404221">
      <w:pPr>
        <w:spacing w:line="240" w:lineRule="auto"/>
        <w:rPr>
          <w:sz w:val="24"/>
          <w:szCs w:val="24"/>
        </w:rPr>
      </w:pPr>
    </w:p>
    <w:p w14:paraId="558BD58C" w14:textId="77777777" w:rsidR="00404221" w:rsidRDefault="00404221">
      <w:pPr>
        <w:spacing w:line="240" w:lineRule="auto"/>
        <w:rPr>
          <w:sz w:val="24"/>
          <w:szCs w:val="24"/>
        </w:rPr>
      </w:pPr>
    </w:p>
    <w:sectPr w:rsidR="0040422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unito Light">
    <w:charset w:val="00"/>
    <w:family w:val="auto"/>
    <w:pitch w:val="variable"/>
    <w:sig w:usb0="A00002FF" w:usb1="5000204B" w:usb2="00000000" w:usb3="00000000" w:csb0="00000197" w:csb1="00000000"/>
    <w:embedRegular r:id="rId1" w:fontKey="{1B803F56-4848-41E4-B4F5-8FE8AF9AB17F}"/>
    <w:embedBold r:id="rId2" w:fontKey="{FCA91F46-5E0C-433B-932F-4A4A98F4FD2D}"/>
  </w:font>
  <w:font w:name="Source Sans Pro">
    <w:charset w:val="00"/>
    <w:family w:val="swiss"/>
    <w:pitch w:val="variable"/>
    <w:sig w:usb0="600002F7" w:usb1="02000001" w:usb2="00000000" w:usb3="00000000" w:csb0="0000019F" w:csb1="00000000"/>
    <w:embedRegular r:id="rId3" w:fontKey="{AEEFB900-B22B-4FC6-8087-0FC65B68DC86}"/>
  </w:font>
  <w:font w:name="Nunito">
    <w:charset w:val="00"/>
    <w:family w:val="auto"/>
    <w:pitch w:val="variable"/>
    <w:sig w:usb0="A00002FF" w:usb1="5000204B" w:usb2="00000000" w:usb3="00000000" w:csb0="00000197" w:csb1="00000000"/>
    <w:embedRegular r:id="rId4" w:fontKey="{C3B4C07D-1927-423C-80D5-ACBC02E4A385}"/>
    <w:embedBold r:id="rId5" w:fontKey="{A24BD5BB-4703-4BFB-AAF2-0BC8F1889898}"/>
  </w:font>
  <w:font w:name="Merriweather">
    <w:charset w:val="00"/>
    <w:family w:val="auto"/>
    <w:pitch w:val="variable"/>
    <w:sig w:usb0="20000207" w:usb1="00000002" w:usb2="00000000" w:usb3="00000000" w:csb0="00000197" w:csb1="00000000"/>
    <w:embedRegular r:id="rId6" w:fontKey="{80BACE31-5AB8-4265-BDA9-63887E582863}"/>
    <w:embedBold r:id="rId7" w:fontKey="{BA27A5FD-6DF1-4900-8F46-3804FD3BEB5B}"/>
  </w:font>
  <w:font w:name="Calibri">
    <w:panose1 w:val="020F0502020204030204"/>
    <w:charset w:val="00"/>
    <w:family w:val="swiss"/>
    <w:pitch w:val="variable"/>
    <w:sig w:usb0="E4002EFF" w:usb1="C200247B" w:usb2="00000009" w:usb3="00000000" w:csb0="000001FF" w:csb1="00000000"/>
    <w:embedRegular r:id="rId8" w:fontKey="{D3F8DAE7-1E7F-4E24-8311-5B1D9CABBF1E}"/>
  </w:font>
  <w:font w:name="Cambria">
    <w:panose1 w:val="02040503050406030204"/>
    <w:charset w:val="00"/>
    <w:family w:val="roman"/>
    <w:pitch w:val="variable"/>
    <w:sig w:usb0="E00006FF" w:usb1="420024FF" w:usb2="02000000" w:usb3="00000000" w:csb0="0000019F" w:csb1="00000000"/>
    <w:embedRegular r:id="rId9" w:fontKey="{96F9DE79-E476-4DA5-8C7A-E8BF53F00D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632"/>
    <w:multiLevelType w:val="multilevel"/>
    <w:tmpl w:val="BB46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21723"/>
    <w:multiLevelType w:val="multilevel"/>
    <w:tmpl w:val="AAAAC8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D928CC"/>
    <w:multiLevelType w:val="multilevel"/>
    <w:tmpl w:val="C5060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18281C"/>
    <w:multiLevelType w:val="multilevel"/>
    <w:tmpl w:val="FE909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2E80"/>
    <w:multiLevelType w:val="multilevel"/>
    <w:tmpl w:val="36363AB0"/>
    <w:lvl w:ilvl="0">
      <w:start w:val="1"/>
      <w:numFmt w:val="bullet"/>
      <w:lvlText w:val="●"/>
      <w:lvlJc w:val="left"/>
      <w:pPr>
        <w:ind w:left="1260" w:hanging="360"/>
      </w:pPr>
      <w:rPr>
        <w:u w:val="none"/>
      </w:rPr>
    </w:lvl>
    <w:lvl w:ilvl="1">
      <w:start w:val="1"/>
      <w:numFmt w:val="bullet"/>
      <w:lvlText w:val="o"/>
      <w:lvlJc w:val="left"/>
      <w:pPr>
        <w:ind w:left="1980" w:hanging="360"/>
      </w:pPr>
      <w:rPr>
        <w:u w:val="none"/>
      </w:rPr>
    </w:lvl>
    <w:lvl w:ilvl="2">
      <w:start w:val="1"/>
      <w:numFmt w:val="bullet"/>
      <w:lvlText w:val="▪"/>
      <w:lvlJc w:val="left"/>
      <w:pPr>
        <w:ind w:left="2700" w:hanging="360"/>
      </w:pPr>
      <w:rPr>
        <w:u w:val="none"/>
      </w:rPr>
    </w:lvl>
    <w:lvl w:ilvl="3">
      <w:start w:val="1"/>
      <w:numFmt w:val="bullet"/>
      <w:lvlText w:val="●"/>
      <w:lvlJc w:val="left"/>
      <w:pPr>
        <w:ind w:left="3420" w:hanging="360"/>
      </w:pPr>
      <w:rPr>
        <w:u w:val="none"/>
      </w:rPr>
    </w:lvl>
    <w:lvl w:ilvl="4">
      <w:start w:val="1"/>
      <w:numFmt w:val="bullet"/>
      <w:lvlText w:val="o"/>
      <w:lvlJc w:val="left"/>
      <w:pPr>
        <w:ind w:left="4140" w:hanging="360"/>
      </w:pPr>
      <w:rPr>
        <w:u w:val="none"/>
      </w:rPr>
    </w:lvl>
    <w:lvl w:ilvl="5">
      <w:start w:val="1"/>
      <w:numFmt w:val="bullet"/>
      <w:lvlText w:val="▪"/>
      <w:lvlJc w:val="left"/>
      <w:pPr>
        <w:ind w:left="4860" w:hanging="360"/>
      </w:pPr>
      <w:rPr>
        <w:u w:val="none"/>
      </w:rPr>
    </w:lvl>
    <w:lvl w:ilvl="6">
      <w:start w:val="1"/>
      <w:numFmt w:val="bullet"/>
      <w:lvlText w:val="●"/>
      <w:lvlJc w:val="left"/>
      <w:pPr>
        <w:ind w:left="5580" w:hanging="360"/>
      </w:pPr>
      <w:rPr>
        <w:u w:val="none"/>
      </w:rPr>
    </w:lvl>
    <w:lvl w:ilvl="7">
      <w:start w:val="1"/>
      <w:numFmt w:val="bullet"/>
      <w:lvlText w:val="o"/>
      <w:lvlJc w:val="left"/>
      <w:pPr>
        <w:ind w:left="6300" w:hanging="360"/>
      </w:pPr>
      <w:rPr>
        <w:u w:val="none"/>
      </w:rPr>
    </w:lvl>
    <w:lvl w:ilvl="8">
      <w:start w:val="1"/>
      <w:numFmt w:val="bullet"/>
      <w:lvlText w:val="▪"/>
      <w:lvlJc w:val="left"/>
      <w:pPr>
        <w:ind w:left="7020" w:hanging="360"/>
      </w:pPr>
      <w:rPr>
        <w:u w:val="none"/>
      </w:rPr>
    </w:lvl>
  </w:abstractNum>
  <w:abstractNum w:abstractNumId="5" w15:restartNumberingAfterBreak="0">
    <w:nsid w:val="07C40F36"/>
    <w:multiLevelType w:val="multilevel"/>
    <w:tmpl w:val="51D6F85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24465C"/>
    <w:multiLevelType w:val="multilevel"/>
    <w:tmpl w:val="FB06A6F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9B4696"/>
    <w:multiLevelType w:val="multilevel"/>
    <w:tmpl w:val="322A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C65C6"/>
    <w:multiLevelType w:val="multilevel"/>
    <w:tmpl w:val="799E1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C10BAA"/>
    <w:multiLevelType w:val="multilevel"/>
    <w:tmpl w:val="4C0A8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658CA"/>
    <w:multiLevelType w:val="multilevel"/>
    <w:tmpl w:val="F1E2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F44CE2"/>
    <w:multiLevelType w:val="multilevel"/>
    <w:tmpl w:val="90882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16185BF7"/>
    <w:multiLevelType w:val="multilevel"/>
    <w:tmpl w:val="A59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1A1507"/>
    <w:multiLevelType w:val="multilevel"/>
    <w:tmpl w:val="B2A29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B95699"/>
    <w:multiLevelType w:val="multilevel"/>
    <w:tmpl w:val="F806CA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D462BD2"/>
    <w:multiLevelType w:val="multilevel"/>
    <w:tmpl w:val="C2B645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B6340"/>
    <w:multiLevelType w:val="multilevel"/>
    <w:tmpl w:val="9E28E4E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7" w15:restartNumberingAfterBreak="0">
    <w:nsid w:val="1D78345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E9918B3"/>
    <w:multiLevelType w:val="multilevel"/>
    <w:tmpl w:val="92B24F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C7F18"/>
    <w:multiLevelType w:val="multilevel"/>
    <w:tmpl w:val="A4CA7FC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B743101"/>
    <w:multiLevelType w:val="multilevel"/>
    <w:tmpl w:val="3BAEE3B6"/>
    <w:lvl w:ilvl="0">
      <w:start w:val="1"/>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21" w15:restartNumberingAfterBreak="0">
    <w:nsid w:val="2CF57298"/>
    <w:multiLevelType w:val="multilevel"/>
    <w:tmpl w:val="1EE69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DF220A"/>
    <w:multiLevelType w:val="multilevel"/>
    <w:tmpl w:val="3BB4F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48A3DD6"/>
    <w:multiLevelType w:val="multilevel"/>
    <w:tmpl w:val="1940F3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E8099D"/>
    <w:multiLevelType w:val="multilevel"/>
    <w:tmpl w:val="02BE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A77DB6"/>
    <w:multiLevelType w:val="hybridMultilevel"/>
    <w:tmpl w:val="B1CA3988"/>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C3326E4"/>
    <w:multiLevelType w:val="multilevel"/>
    <w:tmpl w:val="87F0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7271F3"/>
    <w:multiLevelType w:val="multilevel"/>
    <w:tmpl w:val="6B7AB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CC33FC"/>
    <w:multiLevelType w:val="multilevel"/>
    <w:tmpl w:val="1040C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070ACF"/>
    <w:multiLevelType w:val="multilevel"/>
    <w:tmpl w:val="CABC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C43599"/>
    <w:multiLevelType w:val="multilevel"/>
    <w:tmpl w:val="DA129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4B5970"/>
    <w:multiLevelType w:val="hybridMultilevel"/>
    <w:tmpl w:val="CE1CB23E"/>
    <w:lvl w:ilvl="0" w:tplc="0C090009">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2" w15:restartNumberingAfterBreak="0">
    <w:nsid w:val="4E5316A7"/>
    <w:multiLevelType w:val="multilevel"/>
    <w:tmpl w:val="642C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803294"/>
    <w:multiLevelType w:val="multilevel"/>
    <w:tmpl w:val="4872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4F40C5"/>
    <w:multiLevelType w:val="multilevel"/>
    <w:tmpl w:val="ECA6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B23568"/>
    <w:multiLevelType w:val="multilevel"/>
    <w:tmpl w:val="2FB0EC7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36" w15:restartNumberingAfterBreak="0">
    <w:nsid w:val="5DB4012B"/>
    <w:multiLevelType w:val="multilevel"/>
    <w:tmpl w:val="17347962"/>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0962D04"/>
    <w:multiLevelType w:val="multilevel"/>
    <w:tmpl w:val="3A84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F90EE1"/>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0FB45A4"/>
    <w:multiLevelType w:val="multilevel"/>
    <w:tmpl w:val="DEB2E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8250EC"/>
    <w:multiLevelType w:val="multilevel"/>
    <w:tmpl w:val="5FEE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E40A8"/>
    <w:multiLevelType w:val="multilevel"/>
    <w:tmpl w:val="6C90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990634"/>
    <w:multiLevelType w:val="multilevel"/>
    <w:tmpl w:val="36E6671C"/>
    <w:lvl w:ilvl="0">
      <w:start w:val="1"/>
      <w:numFmt w:val="bullet"/>
      <w:lvlText w:val="●"/>
      <w:lvlJc w:val="left"/>
      <w:pPr>
        <w:ind w:left="900" w:hanging="360"/>
      </w:pPr>
      <w:rPr>
        <w:u w:val="none"/>
      </w:rPr>
    </w:lvl>
    <w:lvl w:ilvl="1">
      <w:start w:val="1"/>
      <w:numFmt w:val="bullet"/>
      <w:lvlText w:val="o"/>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o"/>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o"/>
      <w:lvlJc w:val="left"/>
      <w:pPr>
        <w:ind w:left="5940" w:hanging="360"/>
      </w:pPr>
      <w:rPr>
        <w:u w:val="none"/>
      </w:rPr>
    </w:lvl>
    <w:lvl w:ilvl="8">
      <w:start w:val="1"/>
      <w:numFmt w:val="bullet"/>
      <w:lvlText w:val="▪"/>
      <w:lvlJc w:val="left"/>
      <w:pPr>
        <w:ind w:left="6660" w:hanging="360"/>
      </w:pPr>
      <w:rPr>
        <w:u w:val="none"/>
      </w:rPr>
    </w:lvl>
  </w:abstractNum>
  <w:abstractNum w:abstractNumId="43" w15:restartNumberingAfterBreak="0">
    <w:nsid w:val="66B21073"/>
    <w:multiLevelType w:val="multilevel"/>
    <w:tmpl w:val="596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5D1831"/>
    <w:multiLevelType w:val="multilevel"/>
    <w:tmpl w:val="7D6A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64543F"/>
    <w:multiLevelType w:val="multilevel"/>
    <w:tmpl w:val="886AB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DB04482"/>
    <w:multiLevelType w:val="multilevel"/>
    <w:tmpl w:val="C7CE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CD1F4A"/>
    <w:multiLevelType w:val="multilevel"/>
    <w:tmpl w:val="17322D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FD63A92"/>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5DD7426"/>
    <w:multiLevelType w:val="multilevel"/>
    <w:tmpl w:val="6FAA5E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12187105">
    <w:abstractNumId w:val="21"/>
  </w:num>
  <w:num w:numId="2" w16cid:durableId="678770989">
    <w:abstractNumId w:val="18"/>
  </w:num>
  <w:num w:numId="3" w16cid:durableId="882863293">
    <w:abstractNumId w:val="20"/>
  </w:num>
  <w:num w:numId="4" w16cid:durableId="1317759676">
    <w:abstractNumId w:val="47"/>
  </w:num>
  <w:num w:numId="5" w16cid:durableId="84570636">
    <w:abstractNumId w:val="42"/>
  </w:num>
  <w:num w:numId="6" w16cid:durableId="128253953">
    <w:abstractNumId w:val="45"/>
  </w:num>
  <w:num w:numId="7" w16cid:durableId="145829045">
    <w:abstractNumId w:val="6"/>
  </w:num>
  <w:num w:numId="8" w16cid:durableId="1718165280">
    <w:abstractNumId w:val="23"/>
  </w:num>
  <w:num w:numId="9" w16cid:durableId="2058511452">
    <w:abstractNumId w:val="35"/>
  </w:num>
  <w:num w:numId="10" w16cid:durableId="598685121">
    <w:abstractNumId w:val="14"/>
  </w:num>
  <w:num w:numId="11" w16cid:durableId="1157067877">
    <w:abstractNumId w:val="11"/>
  </w:num>
  <w:num w:numId="12" w16cid:durableId="219483651">
    <w:abstractNumId w:val="22"/>
  </w:num>
  <w:num w:numId="13" w16cid:durableId="229117577">
    <w:abstractNumId w:val="15"/>
  </w:num>
  <w:num w:numId="14" w16cid:durableId="1216970157">
    <w:abstractNumId w:val="49"/>
  </w:num>
  <w:num w:numId="15" w16cid:durableId="1098600480">
    <w:abstractNumId w:val="30"/>
  </w:num>
  <w:num w:numId="16" w16cid:durableId="1924877463">
    <w:abstractNumId w:val="2"/>
  </w:num>
  <w:num w:numId="17" w16cid:durableId="283655944">
    <w:abstractNumId w:val="4"/>
  </w:num>
  <w:num w:numId="18" w16cid:durableId="723601877">
    <w:abstractNumId w:val="13"/>
  </w:num>
  <w:num w:numId="19" w16cid:durableId="1489203224">
    <w:abstractNumId w:val="1"/>
  </w:num>
  <w:num w:numId="20" w16cid:durableId="1166553911">
    <w:abstractNumId w:val="34"/>
  </w:num>
  <w:num w:numId="21" w16cid:durableId="1982267479">
    <w:abstractNumId w:val="16"/>
  </w:num>
  <w:num w:numId="22" w16cid:durableId="935868030">
    <w:abstractNumId w:val="31"/>
  </w:num>
  <w:num w:numId="23" w16cid:durableId="440302441">
    <w:abstractNumId w:val="25"/>
  </w:num>
  <w:num w:numId="24" w16cid:durableId="1311013689">
    <w:abstractNumId w:val="17"/>
  </w:num>
  <w:num w:numId="25" w16cid:durableId="751313501">
    <w:abstractNumId w:val="5"/>
  </w:num>
  <w:num w:numId="26" w16cid:durableId="1005741678">
    <w:abstractNumId w:val="38"/>
  </w:num>
  <w:num w:numId="27" w16cid:durableId="222109612">
    <w:abstractNumId w:val="36"/>
  </w:num>
  <w:num w:numId="28" w16cid:durableId="446395525">
    <w:abstractNumId w:val="41"/>
  </w:num>
  <w:num w:numId="29" w16cid:durableId="433670372">
    <w:abstractNumId w:val="39"/>
  </w:num>
  <w:num w:numId="30" w16cid:durableId="529341256">
    <w:abstractNumId w:val="8"/>
  </w:num>
  <w:num w:numId="31" w16cid:durableId="702176799">
    <w:abstractNumId w:val="28"/>
  </w:num>
  <w:num w:numId="32" w16cid:durableId="314801479">
    <w:abstractNumId w:val="12"/>
  </w:num>
  <w:num w:numId="33" w16cid:durableId="748233896">
    <w:abstractNumId w:val="40"/>
  </w:num>
  <w:num w:numId="34" w16cid:durableId="1771120205">
    <w:abstractNumId w:val="44"/>
  </w:num>
  <w:num w:numId="35" w16cid:durableId="235870689">
    <w:abstractNumId w:val="48"/>
  </w:num>
  <w:num w:numId="36" w16cid:durableId="1556087365">
    <w:abstractNumId w:val="24"/>
  </w:num>
  <w:num w:numId="37" w16cid:durableId="838080600">
    <w:abstractNumId w:val="27"/>
  </w:num>
  <w:num w:numId="38" w16cid:durableId="1354649906">
    <w:abstractNumId w:val="10"/>
  </w:num>
  <w:num w:numId="39" w16cid:durableId="2086301396">
    <w:abstractNumId w:val="26"/>
  </w:num>
  <w:num w:numId="40" w16cid:durableId="1838424529">
    <w:abstractNumId w:val="7"/>
  </w:num>
  <w:num w:numId="41" w16cid:durableId="2050178">
    <w:abstractNumId w:val="9"/>
  </w:num>
  <w:num w:numId="42" w16cid:durableId="2115201323">
    <w:abstractNumId w:val="43"/>
  </w:num>
  <w:num w:numId="43" w16cid:durableId="1958756292">
    <w:abstractNumId w:val="0"/>
  </w:num>
  <w:num w:numId="44" w16cid:durableId="517935353">
    <w:abstractNumId w:val="3"/>
  </w:num>
  <w:num w:numId="45" w16cid:durableId="945305418">
    <w:abstractNumId w:val="33"/>
  </w:num>
  <w:num w:numId="46" w16cid:durableId="673529278">
    <w:abstractNumId w:val="29"/>
  </w:num>
  <w:num w:numId="47" w16cid:durableId="1262029048">
    <w:abstractNumId w:val="46"/>
  </w:num>
  <w:num w:numId="48" w16cid:durableId="283847858">
    <w:abstractNumId w:val="32"/>
  </w:num>
  <w:num w:numId="49" w16cid:durableId="438136510">
    <w:abstractNumId w:val="37"/>
  </w:num>
  <w:num w:numId="50" w16cid:durableId="210575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221"/>
    <w:rsid w:val="000A0A9D"/>
    <w:rsid w:val="001055BF"/>
    <w:rsid w:val="001412C2"/>
    <w:rsid w:val="001B1642"/>
    <w:rsid w:val="002041BD"/>
    <w:rsid w:val="00222BA0"/>
    <w:rsid w:val="00227A5D"/>
    <w:rsid w:val="00281D65"/>
    <w:rsid w:val="002876B3"/>
    <w:rsid w:val="00287E0A"/>
    <w:rsid w:val="003559DA"/>
    <w:rsid w:val="00374848"/>
    <w:rsid w:val="003759E2"/>
    <w:rsid w:val="00382F47"/>
    <w:rsid w:val="00404221"/>
    <w:rsid w:val="004357F6"/>
    <w:rsid w:val="004705AD"/>
    <w:rsid w:val="004904B8"/>
    <w:rsid w:val="00510ED2"/>
    <w:rsid w:val="00586881"/>
    <w:rsid w:val="0059630B"/>
    <w:rsid w:val="005E4639"/>
    <w:rsid w:val="005F7477"/>
    <w:rsid w:val="006166E9"/>
    <w:rsid w:val="00636298"/>
    <w:rsid w:val="006E01CF"/>
    <w:rsid w:val="00751544"/>
    <w:rsid w:val="007F7A6A"/>
    <w:rsid w:val="008962BF"/>
    <w:rsid w:val="008B792C"/>
    <w:rsid w:val="008E2BB7"/>
    <w:rsid w:val="00906E25"/>
    <w:rsid w:val="00907055"/>
    <w:rsid w:val="00910918"/>
    <w:rsid w:val="009566E4"/>
    <w:rsid w:val="00992F23"/>
    <w:rsid w:val="00A5376C"/>
    <w:rsid w:val="00A643D5"/>
    <w:rsid w:val="00B12AE0"/>
    <w:rsid w:val="00B84CA2"/>
    <w:rsid w:val="00C86C65"/>
    <w:rsid w:val="00D42AC8"/>
    <w:rsid w:val="00D6052A"/>
    <w:rsid w:val="00DB7206"/>
    <w:rsid w:val="00E32D12"/>
    <w:rsid w:val="00E5735E"/>
    <w:rsid w:val="00EA27A0"/>
    <w:rsid w:val="00FC6F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D81ED"/>
  <w15:docId w15:val="{F437F02C-2C72-4FC1-853C-EEFE18678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b/>
      <w:sz w:val="32"/>
      <w:szCs w:val="32"/>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055BF"/>
    <w:pPr>
      <w:ind w:left="720"/>
      <w:contextualSpacing/>
    </w:pPr>
  </w:style>
  <w:style w:type="character" w:styleId="Hyperlink">
    <w:name w:val="Hyperlink"/>
    <w:basedOn w:val="DefaultParagraphFont"/>
    <w:uiPriority w:val="99"/>
    <w:unhideWhenUsed/>
    <w:rsid w:val="00E5735E"/>
    <w:rPr>
      <w:color w:val="0000FF" w:themeColor="hyperlink"/>
      <w:u w:val="single"/>
    </w:rPr>
  </w:style>
  <w:style w:type="character" w:styleId="UnresolvedMention">
    <w:name w:val="Unresolved Mention"/>
    <w:basedOn w:val="DefaultParagraphFont"/>
    <w:uiPriority w:val="99"/>
    <w:semiHidden/>
    <w:unhideWhenUsed/>
    <w:rsid w:val="00E573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hyperlink" Target="https://www.ndis.gov.au/providers/housing-and-living-supports-and-services/specialist-disability-accommodation/sda-pricing-and-paymen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mailto:uwe@propertyfriends.com.au" TargetMode="External"/><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roda.humanservices.gov.au/prodalogin/pages/public/login.jsf?TAM_OP=login&amp;ERROR_CODE=0x00000000&amp;URL=%2F&amp;OLDSESSION=" TargetMode="External"/><Relationship Id="rId41" Type="http://schemas.openxmlformats.org/officeDocument/2006/relationships/image" Target="media/image31.png"/><Relationship Id="rId54" Type="http://schemas.openxmlformats.org/officeDocument/2006/relationships/hyperlink" Target="https://drive.google.com/drive/folders/1A5yN5PJ0hTt-CM6CiFW8RAybpVdz8Z9D"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rive.google.com/drive/folders/1cOqyNLP8yRLAlZVqnQS9SWvf670VuPh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drive.google.com/drive/folders/1cOqyNLP8yRLAlZVqnQS9SWvf670VuPh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roda.humanservices.gov.au/prodalogin/pages/public/login.jsf?TAM_OP=login&amp;ERROR_CODE=0x00000000&amp;URL=%2F&amp;OLDSESSION="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www.ndis.gov.au/providers/housing-and-living-supports-and-services/specialist-disability-accommodation/sda-pricing-and-payments" TargetMode="External"/><Relationship Id="rId51" Type="http://schemas.openxmlformats.org/officeDocument/2006/relationships/image" Target="media/image4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h0WqDN/k9RgBcxjhRxApuz4L6A==">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32</Pages>
  <Words>2402</Words>
  <Characters>13696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ABID COMPUTERS</dc:creator>
  <cp:lastModifiedBy>Tanveer Ahmed</cp:lastModifiedBy>
  <cp:revision>34</cp:revision>
  <cp:lastPrinted>2025-12-23T07:53:00Z</cp:lastPrinted>
  <dcterms:created xsi:type="dcterms:W3CDTF">2025-11-12T09:09:00Z</dcterms:created>
  <dcterms:modified xsi:type="dcterms:W3CDTF">2026-02-26T06:20:00Z</dcterms:modified>
</cp:coreProperties>
</file>